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314975" w14:textId="478AEFF0" w:rsidR="00A07B16" w:rsidRPr="00266228" w:rsidRDefault="00A07B16" w:rsidP="00266228">
      <w:pPr>
        <w:pStyle w:val="Title"/>
        <w:spacing w:line="240" w:lineRule="auto"/>
        <w:rPr>
          <w:spacing w:val="0"/>
        </w:rPr>
      </w:pPr>
      <w:bookmarkStart w:id="0" w:name="_wtrcyi1zjpvm" w:colFirst="0" w:colLast="0"/>
      <w:bookmarkEnd w:id="0"/>
      <w:r w:rsidRPr="00266228">
        <w:rPr>
          <w:spacing w:val="0"/>
        </w:rPr>
        <w:t>Appendix B.</w:t>
      </w:r>
    </w:p>
    <w:p w14:paraId="197AB531" w14:textId="77777777" w:rsidR="00266228" w:rsidRDefault="00266228" w:rsidP="00266228">
      <w:pPr>
        <w:spacing w:after="0" w:line="240" w:lineRule="auto"/>
      </w:pPr>
    </w:p>
    <w:p w14:paraId="0872AEF9" w14:textId="6B5791A1" w:rsidR="00E65910" w:rsidRDefault="00E65910" w:rsidP="00266228">
      <w:pPr>
        <w:pStyle w:val="Title"/>
        <w:spacing w:line="240" w:lineRule="auto"/>
        <w:rPr>
          <w:spacing w:val="0"/>
        </w:rPr>
      </w:pPr>
      <w:r>
        <w:rPr>
          <w:spacing w:val="0"/>
        </w:rPr>
        <w:t>Development of Hydrogeographic Fish Assemblages for California</w:t>
      </w:r>
    </w:p>
    <w:p w14:paraId="32AF4745" w14:textId="22DBA1E1" w:rsidR="00E65910" w:rsidRDefault="00E65910" w:rsidP="00266228">
      <w:pPr>
        <w:spacing w:after="0" w:line="240" w:lineRule="auto"/>
      </w:pPr>
    </w:p>
    <w:p w14:paraId="5EDDF121" w14:textId="20660C3D" w:rsidR="00266228" w:rsidRDefault="00266228" w:rsidP="00266228">
      <w:pPr>
        <w:pStyle w:val="Heading3"/>
        <w:spacing w:before="0"/>
      </w:pPr>
      <w:r>
        <w:t>Nick Santos, Ryan Peek, Rob Lusardi and Sarah Yarnell</w:t>
      </w:r>
    </w:p>
    <w:p w14:paraId="05F0513D" w14:textId="02C5CECA" w:rsidR="00266228" w:rsidRDefault="00266228" w:rsidP="00266228">
      <w:pPr>
        <w:pStyle w:val="Heading3"/>
        <w:spacing w:before="0"/>
      </w:pPr>
      <w:r>
        <w:t>Center for Watershed Sciences, UC Davis</w:t>
      </w:r>
    </w:p>
    <w:p w14:paraId="3D44B40C" w14:textId="77777777" w:rsidR="00266228" w:rsidRPr="00E65910" w:rsidRDefault="00266228" w:rsidP="00266228">
      <w:pPr>
        <w:spacing w:after="0" w:line="240" w:lineRule="auto"/>
      </w:pPr>
    </w:p>
    <w:p w14:paraId="094E007B" w14:textId="77777777" w:rsidR="00E65910" w:rsidRDefault="00E65910" w:rsidP="00266228">
      <w:pPr>
        <w:pStyle w:val="Heading1"/>
        <w:spacing w:before="0" w:after="0"/>
      </w:pPr>
      <w:r>
        <w:t>Introduction</w:t>
      </w:r>
    </w:p>
    <w:p w14:paraId="10751D11" w14:textId="77777777" w:rsidR="00E65910" w:rsidRDefault="00E65910" w:rsidP="00266228">
      <w:pPr>
        <w:spacing w:after="0" w:line="240" w:lineRule="auto"/>
      </w:pPr>
      <w:r>
        <w:t>As part of (text from TO), identification of priority ecological endpoints needed. Using the PISCES fish database (ref), we sought to determine xxx.  PISCES is and provides…</w:t>
      </w:r>
    </w:p>
    <w:p w14:paraId="3AE78380" w14:textId="77777777" w:rsidR="00E65910" w:rsidRDefault="00E65910" w:rsidP="00266228">
      <w:pPr>
        <w:spacing w:after="0" w:line="240" w:lineRule="auto"/>
      </w:pPr>
      <w:r>
        <w:t xml:space="preserve">Focus on flow sensitive species (why they’re important from Ted’s paper, best suited for comparisons to flow regimes and for evaluation of impacts of </w:t>
      </w:r>
      <w:proofErr w:type="spellStart"/>
      <w:r>
        <w:t>eflow</w:t>
      </w:r>
      <w:proofErr w:type="spellEnd"/>
      <w:r>
        <w:t xml:space="preserve"> regimes. </w:t>
      </w:r>
    </w:p>
    <w:p w14:paraId="1F9D5BF4" w14:textId="38F1ED36" w:rsidR="00E65910" w:rsidRDefault="00E65910" w:rsidP="00266228">
      <w:pPr>
        <w:spacing w:after="0" w:line="240" w:lineRule="auto"/>
      </w:pPr>
      <w:r>
        <w:t>Clustered flow sensitive species by geographic proximity to determine assemblages that are most similar within a defined region, or most distinct based on dissimilarity with other assemblages within region.  Chose 5 regions in CA that represent geographically unique regions with HUC</w:t>
      </w:r>
      <w:del w:id="1" w:author="Sarah Yarnell" w:date="2018-06-14T00:02:00Z">
        <w:r w:rsidDel="0031370B">
          <w:delText>6</w:delText>
        </w:r>
      </w:del>
      <w:ins w:id="2" w:author="Sarah Yarnell" w:date="2018-06-14T00:02:00Z">
        <w:r w:rsidR="0031370B">
          <w:t>4</w:t>
        </w:r>
      </w:ins>
      <w:r>
        <w:t>-defined boundaries.  Then ran k-means clustering on species ranges at the HUC12 scale within each region to determine species groupings within the region that were most distinct.  Expert opinion was used to assess the various clusters and determine which set of clusters was most geographically accurate and ecologically sound (get summarized info from audio recording).</w:t>
      </w:r>
    </w:p>
    <w:p w14:paraId="301AF3F3" w14:textId="66E5ECD0" w:rsidR="00E65910" w:rsidRDefault="00E65910" w:rsidP="00266228">
      <w:pPr>
        <w:spacing w:after="0" w:line="240" w:lineRule="auto"/>
      </w:pPr>
      <w:r>
        <w:t xml:space="preserve">Details on the methods used to determine the hydrogeographic fish assemblages is provided below.  The results, including an example of the analysis completed to inform </w:t>
      </w:r>
      <w:r w:rsidR="00A91CB2">
        <w:t xml:space="preserve">cluster selection, is also provided below.  Additional data and plots generated for each regional analysis not presented below is provided in a supplemental html file. </w:t>
      </w:r>
    </w:p>
    <w:p w14:paraId="150D8A85" w14:textId="77777777" w:rsidR="00E65910" w:rsidRPr="00E65910" w:rsidRDefault="00E65910" w:rsidP="00266228">
      <w:pPr>
        <w:spacing w:after="0" w:line="240" w:lineRule="auto"/>
      </w:pPr>
    </w:p>
    <w:p w14:paraId="24BAC3DD" w14:textId="77777777" w:rsidR="00266228" w:rsidRDefault="00266228" w:rsidP="00266228">
      <w:pPr>
        <w:pStyle w:val="Heading1"/>
        <w:spacing w:before="0" w:after="0"/>
      </w:pPr>
      <w:r>
        <w:t>Methods</w:t>
      </w:r>
    </w:p>
    <w:p w14:paraId="2BF8B3A1" w14:textId="079E39A0" w:rsidR="00266228" w:rsidRDefault="00717172" w:rsidP="00266228">
      <w:pPr>
        <w:pStyle w:val="Heading2"/>
        <w:spacing w:before="0"/>
      </w:pPr>
      <w:bookmarkStart w:id="3" w:name="_w29zdrymptuu" w:colFirst="0" w:colLast="0"/>
      <w:bookmarkEnd w:id="3"/>
      <w:r>
        <w:t xml:space="preserve">Fish </w:t>
      </w:r>
      <w:r w:rsidR="00266228">
        <w:t>Taxa</w:t>
      </w:r>
    </w:p>
    <w:p w14:paraId="10D34CF7" w14:textId="434A3A68" w:rsidR="00266228" w:rsidRDefault="00266228" w:rsidP="00266228">
      <w:pPr>
        <w:spacing w:after="0" w:line="240" w:lineRule="auto"/>
      </w:pPr>
      <w:r>
        <w:t xml:space="preserve">Taxa range information was pulled from PISCES (Santos et al, 2014), a comprehensive database of native fish taxa ranges for California that stores range information using HUC 12 </w:t>
      </w:r>
      <w:proofErr w:type="spellStart"/>
      <w:r>
        <w:t>subwatersheds</w:t>
      </w:r>
      <w:proofErr w:type="spellEnd"/>
      <w:r>
        <w:t xml:space="preserve"> as defined within the Watershed Boundary Dataset (WBD)</w:t>
      </w:r>
      <w:r>
        <w:rPr>
          <w:vertAlign w:val="superscript"/>
        </w:rPr>
        <w:footnoteReference w:id="1"/>
      </w:r>
      <w:r>
        <w:t>.</w:t>
      </w:r>
      <w:r w:rsidR="00B428BF">
        <w:t xml:space="preserve">  Although </w:t>
      </w:r>
      <w:r>
        <w:t>clusters for many different subsets of native California fish taxa including anadromous, wide ranging, narrow-ranged, and flow sensitive (as defined in Grantham et al, 2014)</w:t>
      </w:r>
      <w:r w:rsidR="00B428BF">
        <w:t xml:space="preserve"> could be used to create regional fish assemblages</w:t>
      </w:r>
      <w:r>
        <w:t>,</w:t>
      </w:r>
      <w:r w:rsidR="00B428BF">
        <w:t xml:space="preserve"> we decided that </w:t>
      </w:r>
      <w:r>
        <w:t xml:space="preserve">that the Flow Sensitive </w:t>
      </w:r>
      <w:r w:rsidR="00B428BF">
        <w:t xml:space="preserve">species subset </w:t>
      </w:r>
      <w:r>
        <w:t>was the most appropriate</w:t>
      </w:r>
      <w:r w:rsidR="00B428BF">
        <w:t xml:space="preserve"> focus</w:t>
      </w:r>
      <w:r>
        <w:t xml:space="preserve"> for </w:t>
      </w:r>
      <w:r w:rsidR="00B428BF">
        <w:t>determining regional fish assemblages that would relate to and be most impacted by natural or altered flow regimes</w:t>
      </w:r>
      <w:r>
        <w:t>.</w:t>
      </w:r>
      <w:r w:rsidR="00B428BF">
        <w:t xml:space="preserve">  Thus we completed clustering using the Flow Sensitive species subset (see species list in Appendix B.1).</w:t>
      </w:r>
    </w:p>
    <w:p w14:paraId="2DCB27B3" w14:textId="40C65212" w:rsidR="002A4741" w:rsidRDefault="002A4741" w:rsidP="00266228">
      <w:pPr>
        <w:spacing w:after="0" w:line="240" w:lineRule="auto"/>
        <w:rPr>
          <w:ins w:id="4" w:author="Nicholas Santos" w:date="2018-06-14T16:34:00Z"/>
        </w:rPr>
      </w:pPr>
    </w:p>
    <w:p w14:paraId="71FFE419" w14:textId="77777777" w:rsidR="00DC1518" w:rsidRDefault="00DC1518" w:rsidP="00DC1518">
      <w:pPr>
        <w:keepNext/>
        <w:spacing w:after="0" w:line="240" w:lineRule="auto"/>
        <w:rPr>
          <w:ins w:id="5" w:author="Nicholas Santos" w:date="2018-06-14T16:37:00Z"/>
        </w:rPr>
        <w:pPrChange w:id="6" w:author="Nicholas Santos" w:date="2018-06-14T16:37:00Z">
          <w:pPr>
            <w:spacing w:after="0" w:line="240" w:lineRule="auto"/>
          </w:pPr>
        </w:pPrChange>
      </w:pPr>
      <w:ins w:id="7" w:author="Nicholas Santos" w:date="2018-06-14T16:36:00Z">
        <w:r>
          <w:lastRenderedPageBreak/>
          <w:pict w14:anchorId="62CC2D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in;height:7in">
              <v:imagedata r:id="rId7" o:title="paper_first_flow_sensitive_cluster"/>
            </v:shape>
          </w:pict>
        </w:r>
      </w:ins>
    </w:p>
    <w:p w14:paraId="134765F7" w14:textId="65C6A80E" w:rsidR="009D684D" w:rsidRDefault="00DC1518" w:rsidP="00DC1518">
      <w:pPr>
        <w:pStyle w:val="Caption"/>
        <w:rPr>
          <w:ins w:id="8" w:author="Nicholas Santos" w:date="2018-06-14T16:34:00Z"/>
        </w:rPr>
        <w:pPrChange w:id="9" w:author="Nicholas Santos" w:date="2018-06-14T16:37:00Z">
          <w:pPr>
            <w:spacing w:after="0" w:line="240" w:lineRule="auto"/>
          </w:pPr>
        </w:pPrChange>
      </w:pPr>
      <w:ins w:id="10" w:author="Nicholas Santos" w:date="2018-06-14T16:37:00Z">
        <w:r>
          <w:t xml:space="preserve">Figure </w:t>
        </w:r>
        <w:r>
          <w:fldChar w:fldCharType="begin"/>
        </w:r>
        <w:r>
          <w:instrText xml:space="preserve"> SEQ Figure \* ARABIC </w:instrText>
        </w:r>
      </w:ins>
      <w:r>
        <w:fldChar w:fldCharType="separate"/>
      </w:r>
      <w:ins w:id="11" w:author="Nicholas Santos" w:date="2018-06-14T16:37:00Z">
        <w:r>
          <w:rPr>
            <w:noProof/>
          </w:rPr>
          <w:t>1</w:t>
        </w:r>
        <w:r>
          <w:fldChar w:fldCharType="end"/>
        </w:r>
        <w:r>
          <w:t xml:space="preserve"> Results of the first </w:t>
        </w:r>
        <w:proofErr w:type="spellStart"/>
        <w:r>
          <w:t>Kmeans</w:t>
        </w:r>
        <w:proofErr w:type="spellEnd"/>
        <w:r>
          <w:t xml:space="preserve"> clustering using flow sensitive species</w:t>
        </w:r>
      </w:ins>
    </w:p>
    <w:p w14:paraId="1432054B" w14:textId="77777777" w:rsidR="009D684D" w:rsidRDefault="009D684D" w:rsidP="00266228">
      <w:pPr>
        <w:spacing w:after="0" w:line="240" w:lineRule="auto"/>
      </w:pPr>
    </w:p>
    <w:p w14:paraId="5864F585" w14:textId="77777777" w:rsidR="002A4741" w:rsidRDefault="00266228" w:rsidP="00CB7FFC">
      <w:pPr>
        <w:pStyle w:val="Heading2"/>
      </w:pPr>
      <w:bookmarkStart w:id="12" w:name="_ti4b6tcmqzok" w:colFirst="0" w:colLast="0"/>
      <w:bookmarkEnd w:id="12"/>
      <w:r>
        <w:t>Region</w:t>
      </w:r>
      <w:r w:rsidR="00B428BF">
        <w:t>al Designations</w:t>
      </w:r>
    </w:p>
    <w:p w14:paraId="0DE7FFAF" w14:textId="77777777" w:rsidR="002A4741" w:rsidRDefault="002A4741" w:rsidP="000A0199">
      <w:pPr>
        <w:spacing w:after="0" w:line="240" w:lineRule="auto"/>
      </w:pPr>
    </w:p>
    <w:p w14:paraId="5F0CD2FD" w14:textId="6AB0FC37" w:rsidR="00266228" w:rsidRDefault="00266228">
      <w:pPr>
        <w:spacing w:after="0" w:line="240" w:lineRule="auto"/>
        <w:rPr>
          <w:ins w:id="13" w:author="Sarah Yarnell" w:date="2018-06-14T00:17:00Z"/>
        </w:rPr>
      </w:pPr>
      <w:r>
        <w:t xml:space="preserve">In </w:t>
      </w:r>
      <w:r w:rsidR="0031370B">
        <w:t xml:space="preserve">initial trials </w:t>
      </w:r>
      <w:r>
        <w:t xml:space="preserve">of clustering, </w:t>
      </w:r>
      <w:r w:rsidR="0031370B">
        <w:t xml:space="preserve">we found </w:t>
      </w:r>
      <w:r>
        <w:t xml:space="preserve">that statewide clustering did not generate useful hydrogeographic assemblages due to the small scale of the </w:t>
      </w:r>
      <w:r w:rsidR="002A4741">
        <w:t>HUC12 units</w:t>
      </w:r>
      <w:r>
        <w:t>, which caused some clusters to cover large portions of the state and include large, disconnected taxa lists.</w:t>
      </w:r>
      <w:r w:rsidR="002A4741">
        <w:t xml:space="preserve"> Data output from these early iterations can be found at (link to statewide groupings from earlier methods section below assuming that’s the right link?).</w:t>
      </w:r>
      <w:r>
        <w:t xml:space="preserve"> </w:t>
      </w:r>
      <w:r w:rsidR="002A4741">
        <w:t xml:space="preserve">We therefore sought to determine appropriate regions within the state for clustering that would be large </w:t>
      </w:r>
      <w:r w:rsidR="002A4741">
        <w:lastRenderedPageBreak/>
        <w:t xml:space="preserve">enough to encompass broad geographical areas, but not so small as to limit the usefulness of clustering.  We considered using HUC6 and HUC8 units (ref) or the Moyle Zoogeographic </w:t>
      </w:r>
      <w:commentRangeStart w:id="14"/>
      <w:r w:rsidR="002A4741">
        <w:t>Regions</w:t>
      </w:r>
      <w:commentRangeEnd w:id="14"/>
      <w:r w:rsidR="002A4741">
        <w:commentReference w:id="14"/>
      </w:r>
      <w:r w:rsidR="002A4741">
        <w:t xml:space="preserve">  (ref) due to their inherent hydrologic and/or ecological basis.  However, we found that the scale of each of these regions was either too narrow (</w:t>
      </w:r>
      <w:r w:rsidR="00094A37">
        <w:t>HUC6-8</w:t>
      </w:r>
      <w:r w:rsidR="002A4741">
        <w:t>) or too broa</w:t>
      </w:r>
      <w:r w:rsidR="00094A37">
        <w:t xml:space="preserve">d (zoogeographic) </w:t>
      </w:r>
      <w:r w:rsidR="002A4741">
        <w:t xml:space="preserve">or simply didn’t account for </w:t>
      </w:r>
      <w:r w:rsidR="00094A37">
        <w:t xml:space="preserve">the inherent multi-scale hydrologic connectivity and thus </w:t>
      </w:r>
      <w:r w:rsidR="002A4741">
        <w:t>similarity in many spec</w:t>
      </w:r>
      <w:r w:rsidR="00094A37">
        <w:t xml:space="preserve">ies groupings across the state.   We therefore settled on defining 5 regions that were created by first defining </w:t>
      </w:r>
      <w:r>
        <w:t xml:space="preserve">hydrologic regions at the HUC4 </w:t>
      </w:r>
      <w:r w:rsidR="00094A37">
        <w:t xml:space="preserve">scale </w:t>
      </w:r>
      <w:r>
        <w:t xml:space="preserve">and then combining complete HUC4 units so that watersheds remained connected in </w:t>
      </w:r>
      <w:r w:rsidR="00094A37">
        <w:t xml:space="preserve">general geographic </w:t>
      </w:r>
      <w:r>
        <w:t xml:space="preserve">regions. See figure __ for a map of the final </w:t>
      </w:r>
      <w:commentRangeStart w:id="15"/>
      <w:r>
        <w:t>regions</w:t>
      </w:r>
      <w:commentRangeEnd w:id="15"/>
      <w:r>
        <w:commentReference w:id="15"/>
      </w:r>
      <w:r>
        <w:t xml:space="preserve"> used. </w:t>
      </w:r>
      <w:ins w:id="16" w:author="Sarah Yarnell" w:date="2018-06-14T00:18:00Z">
        <w:r w:rsidR="00094A37">
          <w:t xml:space="preserve"> </w:t>
        </w:r>
        <w:commentRangeStart w:id="17"/>
        <w:r w:rsidR="00094A37">
          <w:t xml:space="preserve">In essence, these regions are similar to zoogeographic regions but </w:t>
        </w:r>
        <w:proofErr w:type="spellStart"/>
        <w:r w:rsidR="00094A37">
          <w:t>xxxx</w:t>
        </w:r>
        <w:proofErr w:type="spellEnd"/>
        <w:r w:rsidR="00094A37">
          <w:t>(lumped into fewer regions?</w:t>
        </w:r>
      </w:ins>
      <w:ins w:id="18" w:author="Sarah Yarnell" w:date="2018-06-14T00:19:00Z">
        <w:r w:rsidR="00094A37">
          <w:t xml:space="preserve"> Maybe show our region map next to zoogeographic?</w:t>
        </w:r>
      </w:ins>
      <w:ins w:id="19" w:author="Sarah Yarnell" w:date="2018-06-14T00:18:00Z">
        <w:r w:rsidR="00094A37">
          <w:t>).</w:t>
        </w:r>
      </w:ins>
      <w:commentRangeEnd w:id="17"/>
      <w:r w:rsidR="000A0199">
        <w:rPr>
          <w:rStyle w:val="CommentReference"/>
        </w:rPr>
        <w:commentReference w:id="17"/>
      </w:r>
      <w:bookmarkStart w:id="20" w:name="_GoBack"/>
      <w:bookmarkEnd w:id="20"/>
    </w:p>
    <w:p w14:paraId="5CF5103F" w14:textId="77777777" w:rsidR="00094A37" w:rsidRDefault="00094A37">
      <w:pPr>
        <w:spacing w:after="0" w:line="240" w:lineRule="auto"/>
      </w:pPr>
    </w:p>
    <w:p w14:paraId="4E05D522" w14:textId="77777777" w:rsidR="00266228" w:rsidRDefault="00266228" w:rsidP="00266228">
      <w:pPr>
        <w:numPr>
          <w:ilvl w:val="0"/>
          <w:numId w:val="2"/>
        </w:numPr>
        <w:spacing w:after="0" w:line="240" w:lineRule="auto"/>
        <w:contextualSpacing/>
      </w:pPr>
      <w:r>
        <w:t>Central Valley &amp; West Slope Sierra</w:t>
      </w:r>
      <w:r>
        <w:br/>
      </w:r>
      <w:r>
        <w:rPr>
          <w:i/>
          <w:sz w:val="20"/>
          <w:szCs w:val="20"/>
        </w:rPr>
        <w:t>All HUC4s flowing out of the Central Valley via the San Francisco Bay, including the west slope of the Sierra Nevada, the Coast Range HUCs flowing into the valley, and the Pit River system</w:t>
      </w:r>
    </w:p>
    <w:p w14:paraId="50CE5F8E" w14:textId="7B7CE195" w:rsidR="00266228" w:rsidRDefault="00266228" w:rsidP="00266228">
      <w:pPr>
        <w:numPr>
          <w:ilvl w:val="0"/>
          <w:numId w:val="2"/>
        </w:numPr>
        <w:spacing w:after="0" w:line="240" w:lineRule="auto"/>
        <w:contextualSpacing/>
      </w:pPr>
      <w:r>
        <w:t>North Coast</w:t>
      </w:r>
      <w:r>
        <w:br/>
      </w:r>
      <w:r>
        <w:rPr>
          <w:i/>
          <w:sz w:val="20"/>
          <w:szCs w:val="20"/>
        </w:rPr>
        <w:t>All HUC4s flowing out the Klamath river, as well as</w:t>
      </w:r>
      <w:r w:rsidR="00094A37">
        <w:rPr>
          <w:i/>
          <w:sz w:val="20"/>
          <w:szCs w:val="20"/>
        </w:rPr>
        <w:t xml:space="preserve"> all HUC4s</w:t>
      </w:r>
      <w:r>
        <w:rPr>
          <w:i/>
          <w:sz w:val="20"/>
          <w:szCs w:val="20"/>
        </w:rPr>
        <w:t xml:space="preserve"> </w:t>
      </w:r>
      <w:r w:rsidR="00094A37">
        <w:rPr>
          <w:i/>
          <w:sz w:val="20"/>
          <w:szCs w:val="20"/>
        </w:rPr>
        <w:t xml:space="preserve">from Klamath river </w:t>
      </w:r>
      <w:r>
        <w:rPr>
          <w:i/>
          <w:sz w:val="20"/>
          <w:szCs w:val="20"/>
        </w:rPr>
        <w:t>past San Francisco Bay to the top of Monterey Bay</w:t>
      </w:r>
      <w:r w:rsidR="00094A37">
        <w:rPr>
          <w:i/>
          <w:sz w:val="20"/>
          <w:szCs w:val="20"/>
        </w:rPr>
        <w:t xml:space="preserve"> along the west coast</w:t>
      </w:r>
    </w:p>
    <w:p w14:paraId="18349B23" w14:textId="0F4A65FA" w:rsidR="00266228" w:rsidRDefault="00266228" w:rsidP="00266228">
      <w:pPr>
        <w:numPr>
          <w:ilvl w:val="0"/>
          <w:numId w:val="2"/>
        </w:numPr>
        <w:spacing w:after="0" w:line="240" w:lineRule="auto"/>
        <w:contextualSpacing/>
      </w:pPr>
      <w:r>
        <w:t>South Coast</w:t>
      </w:r>
      <w:r>
        <w:br/>
      </w:r>
      <w:r>
        <w:rPr>
          <w:i/>
          <w:sz w:val="20"/>
          <w:szCs w:val="20"/>
        </w:rPr>
        <w:t>All HUC4s from the Monterey Bay to the US-Mexico border</w:t>
      </w:r>
      <w:r w:rsidR="00094A37">
        <w:rPr>
          <w:i/>
          <w:sz w:val="20"/>
          <w:szCs w:val="20"/>
        </w:rPr>
        <w:t xml:space="preserve"> along the west coast</w:t>
      </w:r>
    </w:p>
    <w:p w14:paraId="35304B4F" w14:textId="166FBEBE" w:rsidR="00266228" w:rsidRDefault="00266228" w:rsidP="00266228">
      <w:pPr>
        <w:numPr>
          <w:ilvl w:val="0"/>
          <w:numId w:val="2"/>
        </w:numPr>
        <w:spacing w:after="0" w:line="240" w:lineRule="auto"/>
        <w:contextualSpacing/>
      </w:pPr>
      <w:r>
        <w:t>Great Basin</w:t>
      </w:r>
      <w:r>
        <w:br/>
      </w:r>
      <w:r>
        <w:rPr>
          <w:i/>
          <w:sz w:val="20"/>
          <w:szCs w:val="20"/>
        </w:rPr>
        <w:t>HUC4s flowing from the eastern Sierra/Modoc</w:t>
      </w:r>
      <w:r w:rsidR="00094A37">
        <w:rPr>
          <w:i/>
          <w:sz w:val="20"/>
          <w:szCs w:val="20"/>
        </w:rPr>
        <w:t xml:space="preserve"> Plateau</w:t>
      </w:r>
      <w:r>
        <w:rPr>
          <w:i/>
          <w:sz w:val="20"/>
          <w:szCs w:val="20"/>
        </w:rPr>
        <w:t xml:space="preserve"> into the Great Basin north of Mono Lake</w:t>
      </w:r>
    </w:p>
    <w:p w14:paraId="18C5D504" w14:textId="77777777" w:rsidR="00266228" w:rsidRDefault="00266228" w:rsidP="00266228">
      <w:pPr>
        <w:numPr>
          <w:ilvl w:val="0"/>
          <w:numId w:val="2"/>
        </w:numPr>
        <w:spacing w:after="0" w:line="240" w:lineRule="auto"/>
        <w:contextualSpacing/>
      </w:pPr>
      <w:r>
        <w:t>Desert</w:t>
      </w:r>
      <w:r>
        <w:br/>
      </w:r>
      <w:r>
        <w:rPr>
          <w:i/>
          <w:sz w:val="20"/>
          <w:szCs w:val="20"/>
        </w:rPr>
        <w:t>HUC4s from landlocked desert drainages within California and any great basin HUC4 that contacts California south of Mono Lake (in order to keep contiguous regions), as well as Colorado River HUC4s in the southeast of the state</w:t>
      </w:r>
    </w:p>
    <w:p w14:paraId="7889C095" w14:textId="77777777" w:rsidR="00266228" w:rsidRDefault="00266228" w:rsidP="00266228">
      <w:pPr>
        <w:spacing w:after="0" w:line="240" w:lineRule="auto"/>
      </w:pPr>
    </w:p>
    <w:p w14:paraId="57AE14EE" w14:textId="77777777" w:rsidR="00266228" w:rsidRDefault="00266228" w:rsidP="00266228">
      <w:pPr>
        <w:spacing w:after="0" w:line="240" w:lineRule="auto"/>
      </w:pPr>
      <w:commentRangeStart w:id="21"/>
      <w:r>
        <w:lastRenderedPageBreak/>
        <w:t xml:space="preserve">In the original clustering, the south coast region was split between the desert and north coast (originally just “coast”) regions. </w:t>
      </w:r>
      <w:commentRangeEnd w:id="21"/>
      <w:r w:rsidR="00094A37">
        <w:rPr>
          <w:rStyle w:val="CommentReference"/>
        </w:rPr>
        <w:commentReference w:id="21"/>
      </w:r>
      <w:r>
        <w:t xml:space="preserve">The desert region was not used in clustering due to its sparse coverage of fish. </w:t>
      </w:r>
      <w:r>
        <w:rPr>
          <w:noProof/>
          <w:lang w:val="en-US"/>
        </w:rPr>
        <w:drawing>
          <wp:anchor distT="114300" distB="114300" distL="114300" distR="114300" simplePos="0" relativeHeight="251659264" behindDoc="0" locked="0" layoutInCell="1" hidden="0" allowOverlap="1" wp14:anchorId="458A1D97" wp14:editId="5E9DF827">
            <wp:simplePos x="0" y="0"/>
            <wp:positionH relativeFrom="margin">
              <wp:posOffset>228600</wp:posOffset>
            </wp:positionH>
            <wp:positionV relativeFrom="paragraph">
              <wp:posOffset>723900</wp:posOffset>
            </wp:positionV>
            <wp:extent cx="5395913" cy="6969300"/>
            <wp:effectExtent l="0" t="0" r="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95913" cy="6969300"/>
                    </a:xfrm>
                    <a:prstGeom prst="rect">
                      <a:avLst/>
                    </a:prstGeom>
                    <a:ln/>
                  </pic:spPr>
                </pic:pic>
              </a:graphicData>
            </a:graphic>
          </wp:anchor>
        </w:drawing>
      </w:r>
    </w:p>
    <w:p w14:paraId="4C65D197" w14:textId="77777777" w:rsidR="00266228" w:rsidRDefault="00266228" w:rsidP="00266228">
      <w:pPr>
        <w:spacing w:after="0" w:line="240" w:lineRule="auto"/>
      </w:pPr>
    </w:p>
    <w:p w14:paraId="7926739B" w14:textId="77777777" w:rsidR="00266228" w:rsidRDefault="00266228" w:rsidP="00266228">
      <w:pPr>
        <w:spacing w:after="0" w:line="240" w:lineRule="auto"/>
      </w:pPr>
    </w:p>
    <w:p w14:paraId="532DF4C6" w14:textId="77777777" w:rsidR="00266228" w:rsidRDefault="00266228" w:rsidP="00266228">
      <w:pPr>
        <w:pStyle w:val="Heading2"/>
        <w:spacing w:before="0"/>
      </w:pPr>
      <w:bookmarkStart w:id="22" w:name="_757u8fuq9g9o" w:colFirst="0" w:colLast="0"/>
      <w:bookmarkEnd w:id="22"/>
      <w:r>
        <w:lastRenderedPageBreak/>
        <w:t>Clustering</w:t>
      </w:r>
    </w:p>
    <w:p w14:paraId="25142653" w14:textId="5FB89C87" w:rsidR="00266228" w:rsidRDefault="00266228" w:rsidP="00266228">
      <w:pPr>
        <w:spacing w:after="0" w:line="240" w:lineRule="auto"/>
      </w:pPr>
      <w:r>
        <w:t xml:space="preserve">As part of this project, species ranges were clustered into </w:t>
      </w:r>
      <w:proofErr w:type="spellStart"/>
      <w:r>
        <w:t>hyrdrogeographic</w:t>
      </w:r>
      <w:proofErr w:type="spellEnd"/>
      <w:r>
        <w:t xml:space="preserve"> assemblages, which are sets of 3-6 spatial groupings of HUC12 level species assemblages within each region</w:t>
      </w:r>
      <w:r w:rsidR="00094A37">
        <w:t xml:space="preserve"> (except the desert region)</w:t>
      </w:r>
      <w:r>
        <w:t>. Data were pulled from PISCES, using only a species’ current presence, ignoring historical presence and translocations. This data corresponded to the following data types within PISCES:</w:t>
      </w:r>
    </w:p>
    <w:p w14:paraId="07D3C295" w14:textId="77777777" w:rsidR="00266228" w:rsidRDefault="00266228" w:rsidP="00266228">
      <w:pPr>
        <w:numPr>
          <w:ilvl w:val="0"/>
          <w:numId w:val="3"/>
        </w:numPr>
        <w:spacing w:after="0" w:line="240" w:lineRule="auto"/>
        <w:contextualSpacing/>
      </w:pPr>
      <w:r>
        <w:t>1: Observed current presence</w:t>
      </w:r>
    </w:p>
    <w:p w14:paraId="61DC8B1E" w14:textId="77777777" w:rsidR="00266228" w:rsidRDefault="00266228" w:rsidP="00266228">
      <w:pPr>
        <w:numPr>
          <w:ilvl w:val="0"/>
          <w:numId w:val="3"/>
        </w:numPr>
        <w:spacing w:after="0" w:line="240" w:lineRule="auto"/>
        <w:contextualSpacing/>
      </w:pPr>
      <w:r>
        <w:t>3: Extant range - expert opinion</w:t>
      </w:r>
    </w:p>
    <w:p w14:paraId="64D1F88E" w14:textId="77777777" w:rsidR="00266228" w:rsidRDefault="00266228" w:rsidP="00266228">
      <w:pPr>
        <w:numPr>
          <w:ilvl w:val="0"/>
          <w:numId w:val="3"/>
        </w:numPr>
        <w:spacing w:after="0" w:line="240" w:lineRule="auto"/>
        <w:contextualSpacing/>
      </w:pPr>
      <w:r>
        <w:t>9: Reintroduction after local extirpation</w:t>
      </w:r>
    </w:p>
    <w:p w14:paraId="61CDA6B0" w14:textId="77777777" w:rsidR="00717172" w:rsidRDefault="00717172" w:rsidP="00266228">
      <w:pPr>
        <w:spacing w:after="0" w:line="240" w:lineRule="auto"/>
      </w:pPr>
    </w:p>
    <w:p w14:paraId="3E59A561" w14:textId="016A305A" w:rsidR="00266228" w:rsidRDefault="00266228" w:rsidP="00266228">
      <w:pPr>
        <w:spacing w:after="0" w:line="240" w:lineRule="auto"/>
      </w:pPr>
      <w:r>
        <w:t xml:space="preserve">Records in PISCES for a </w:t>
      </w:r>
      <w:proofErr w:type="spellStart"/>
      <w:r>
        <w:t>taxon</w:t>
      </w:r>
      <w:proofErr w:type="spellEnd"/>
      <w:r>
        <w:t xml:space="preserve"> with one of those data types counted the taxon as present in a given HUC12 for the purposes of the clustering. Versions using historical taxa ranges and/or translocated taxa ranges were also tried but rejected as being less useful for modern management.</w:t>
      </w:r>
    </w:p>
    <w:p w14:paraId="102A531B" w14:textId="77777777" w:rsidR="00266228" w:rsidRDefault="00266228" w:rsidP="00266228">
      <w:pPr>
        <w:spacing w:after="0" w:line="240" w:lineRule="auto"/>
      </w:pPr>
    </w:p>
    <w:p w14:paraId="42C2F69E" w14:textId="77777777" w:rsidR="00266228" w:rsidRDefault="00266228" w:rsidP="00266228">
      <w:pPr>
        <w:spacing w:after="0" w:line="240" w:lineRule="auto"/>
      </w:pPr>
      <w:r>
        <w:t xml:space="preserve">Initial exploratory clustering was performed using the </w:t>
      </w:r>
      <w:proofErr w:type="spellStart"/>
      <w:r>
        <w:t>Kmeans</w:t>
      </w:r>
      <w:proofErr w:type="spellEnd"/>
      <w:r>
        <w:t xml:space="preserve"> tool in the GeoDa package</w:t>
      </w:r>
      <w:r>
        <w:rPr>
          <w:vertAlign w:val="superscript"/>
        </w:rPr>
        <w:footnoteReference w:id="2"/>
      </w:r>
      <w:r>
        <w:t xml:space="preserve"> (</w:t>
      </w:r>
      <w:proofErr w:type="spellStart"/>
      <w:r>
        <w:t>Anselin</w:t>
      </w:r>
      <w:proofErr w:type="spellEnd"/>
      <w:r>
        <w:t xml:space="preserve"> et al, 2006) with final clustering performed using the ArcGIS Grouping Analysis tool in the Spatial Statistics toolbox with a spatial constraint setting of “CONTIGUITY_EDGES_CORNERS". This constraint requires groups to be contiguous t</w:t>
      </w:r>
      <w:commentRangeStart w:id="23"/>
      <w:commentRangeStart w:id="24"/>
      <w:r>
        <w:t>hrough at least one shared vertex or HUC12 edge.</w:t>
      </w:r>
      <w:commentRangeEnd w:id="23"/>
      <w:r>
        <w:commentReference w:id="23"/>
      </w:r>
      <w:commentRangeEnd w:id="24"/>
      <w:r w:rsidR="00094A37">
        <w:rPr>
          <w:rStyle w:val="CommentReference"/>
        </w:rPr>
        <w:commentReference w:id="24"/>
      </w:r>
    </w:p>
    <w:p w14:paraId="4C7BF3FF" w14:textId="77777777" w:rsidR="00266228" w:rsidRDefault="00266228" w:rsidP="00266228">
      <w:pPr>
        <w:spacing w:after="0" w:line="240" w:lineRule="auto"/>
      </w:pPr>
    </w:p>
    <w:p w14:paraId="4A4C6D5B" w14:textId="77777777" w:rsidR="00266228" w:rsidRDefault="00266228" w:rsidP="00266228">
      <w:pPr>
        <w:spacing w:after="0" w:line="240" w:lineRule="auto"/>
      </w:pPr>
      <w:r>
        <w:t>The clustering tool Zonation was also considered for this project, but was ultimately not chosen due to prior experience and a lack of future software support.</w:t>
      </w:r>
    </w:p>
    <w:p w14:paraId="710C0F3A" w14:textId="77777777" w:rsidR="00266228" w:rsidRDefault="00266228" w:rsidP="00266228">
      <w:pPr>
        <w:spacing w:after="0" w:line="240" w:lineRule="auto"/>
      </w:pPr>
    </w:p>
    <w:p w14:paraId="76B115BC" w14:textId="77777777" w:rsidR="00266228" w:rsidRDefault="00266228" w:rsidP="00266228">
      <w:pPr>
        <w:spacing w:after="0" w:line="240" w:lineRule="auto"/>
      </w:pPr>
      <w:r>
        <w:t xml:space="preserve">For each </w:t>
      </w:r>
      <w:proofErr w:type="spellStart"/>
      <w:r>
        <w:t>subregion</w:t>
      </w:r>
      <w:proofErr w:type="spellEnd"/>
      <w:r>
        <w:t xml:space="preserve"> and set of PISCES data types used, clusters were generated for grouping schemes where the maximum number of clusters, K, ranged from two to nine, as illustrated in figure __ below.</w:t>
      </w:r>
    </w:p>
    <w:p w14:paraId="029BBC45" w14:textId="77777777" w:rsidR="00266228" w:rsidRDefault="00266228" w:rsidP="00266228">
      <w:pPr>
        <w:spacing w:after="0" w:line="240" w:lineRule="auto"/>
      </w:pPr>
      <w:r>
        <w:rPr>
          <w:noProof/>
          <w:lang w:val="en-US"/>
        </w:rPr>
        <w:lastRenderedPageBreak/>
        <w:drawing>
          <wp:inline distT="114300" distB="114300" distL="114300" distR="114300" wp14:anchorId="6D45E940" wp14:editId="2E122A79">
            <wp:extent cx="6354393" cy="56435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6354393" cy="5643563"/>
                    </a:xfrm>
                    <a:prstGeom prst="rect">
                      <a:avLst/>
                    </a:prstGeom>
                    <a:ln/>
                  </pic:spPr>
                </pic:pic>
              </a:graphicData>
            </a:graphic>
          </wp:inline>
        </w:drawing>
      </w:r>
    </w:p>
    <w:p w14:paraId="2B9256FE" w14:textId="77777777" w:rsidR="00266228" w:rsidRDefault="00266228" w:rsidP="00266228">
      <w:pPr>
        <w:spacing w:after="0" w:line="240" w:lineRule="auto"/>
      </w:pPr>
      <w:r>
        <w:t xml:space="preserve">Figure __: An early clustering for the Central Valley and West Slope, showing clusters generated when the maximum number of groups ranges from 2 to </w:t>
      </w:r>
      <w:commentRangeStart w:id="25"/>
      <w:r>
        <w:t>9</w:t>
      </w:r>
      <w:commentRangeEnd w:id="25"/>
      <w:r w:rsidR="009E3CA1">
        <w:rPr>
          <w:rStyle w:val="CommentReference"/>
        </w:rPr>
        <w:commentReference w:id="25"/>
      </w:r>
      <w:r>
        <w:t>.</w:t>
      </w:r>
    </w:p>
    <w:p w14:paraId="28202365" w14:textId="77777777" w:rsidR="00266228" w:rsidRDefault="00266228" w:rsidP="00266228">
      <w:pPr>
        <w:spacing w:after="0" w:line="240" w:lineRule="auto"/>
      </w:pPr>
    </w:p>
    <w:p w14:paraId="73FAB15B" w14:textId="77777777" w:rsidR="00266228" w:rsidRDefault="00266228" w:rsidP="00266228">
      <w:pPr>
        <w:pStyle w:val="Heading2"/>
        <w:spacing w:before="0"/>
      </w:pPr>
      <w:bookmarkStart w:id="26" w:name="_im8bj3td0s3n" w:colFirst="0" w:colLast="0"/>
      <w:bookmarkEnd w:id="26"/>
      <w:r>
        <w:t>Evaluation</w:t>
      </w:r>
    </w:p>
    <w:p w14:paraId="7372DDD3" w14:textId="7617EB87" w:rsidR="00266228" w:rsidRDefault="009E3CA1" w:rsidP="00266228">
      <w:pPr>
        <w:spacing w:after="0" w:line="240" w:lineRule="auto"/>
      </w:pPr>
      <w:r>
        <w:t xml:space="preserve">Once we determined the appropriate regional scale for clustering and the methodology for clustering as </w:t>
      </w:r>
      <w:proofErr w:type="spellStart"/>
      <w:r>
        <w:t>desribed</w:t>
      </w:r>
      <w:proofErr w:type="spellEnd"/>
      <w:r>
        <w:t xml:space="preserve"> above, we generated a series of clusters for each region with k set as 2 to 9.  </w:t>
      </w:r>
      <w:r w:rsidR="00266228">
        <w:t xml:space="preserve">A common challenge with </w:t>
      </w:r>
      <w:proofErr w:type="spellStart"/>
      <w:r w:rsidR="00266228">
        <w:t>Kmeans</w:t>
      </w:r>
      <w:proofErr w:type="spellEnd"/>
      <w:r w:rsidR="00266228">
        <w:t xml:space="preserve">-based approaches is determining the appropriate numbers of clusters to use for the data. </w:t>
      </w:r>
      <w:r>
        <w:t xml:space="preserve">We considered using selection </w:t>
      </w:r>
      <w:r w:rsidR="00266228">
        <w:t>criteria tied to the stream classifications</w:t>
      </w:r>
      <w:r>
        <w:t xml:space="preserve"> as a potential way to more objectively select the appropriate number of clusters for each region</w:t>
      </w:r>
      <w:r w:rsidR="00266228">
        <w:t xml:space="preserve">. These criteria were </w:t>
      </w:r>
      <w:r>
        <w:t xml:space="preserve">intended </w:t>
      </w:r>
      <w:r w:rsidR="00266228">
        <w:t xml:space="preserve">to be </w:t>
      </w:r>
      <w:r>
        <w:t xml:space="preserve">hydrologically </w:t>
      </w:r>
      <w:r w:rsidR="00266228">
        <w:t xml:space="preserve">meaningful by trying to </w:t>
      </w:r>
      <w:r>
        <w:t xml:space="preserve">assess the lowest number of clusters associated with </w:t>
      </w:r>
    </w:p>
    <w:p w14:paraId="18B4EBE7" w14:textId="77777777" w:rsidR="00266228" w:rsidRDefault="00266228" w:rsidP="00266228">
      <w:pPr>
        <w:numPr>
          <w:ilvl w:val="0"/>
          <w:numId w:val="5"/>
        </w:numPr>
        <w:spacing w:after="0" w:line="240" w:lineRule="auto"/>
        <w:contextualSpacing/>
      </w:pPr>
      <w:r>
        <w:t>the majority of stream classes present in a region were represented as a dominant class in at least one cluster</w:t>
      </w:r>
    </w:p>
    <w:p w14:paraId="6FCAC752" w14:textId="77777777" w:rsidR="00266228" w:rsidRDefault="00266228" w:rsidP="00266228">
      <w:pPr>
        <w:numPr>
          <w:ilvl w:val="0"/>
          <w:numId w:val="5"/>
        </w:numPr>
        <w:spacing w:after="0" w:line="240" w:lineRule="auto"/>
        <w:contextualSpacing/>
      </w:pPr>
      <w:r>
        <w:t>More than half of clusters had a dominant stream class that covered more than 60% of the cluster’s area</w:t>
      </w:r>
    </w:p>
    <w:p w14:paraId="514D7CCA" w14:textId="77777777" w:rsidR="00266228" w:rsidRDefault="00266228" w:rsidP="00266228">
      <w:pPr>
        <w:spacing w:after="0" w:line="240" w:lineRule="auto"/>
      </w:pPr>
    </w:p>
    <w:p w14:paraId="24B92FB8" w14:textId="1EE72B3C" w:rsidR="00266228" w:rsidRDefault="009E3CA1" w:rsidP="00266228">
      <w:pPr>
        <w:spacing w:after="0" w:line="240" w:lineRule="auto"/>
        <w:rPr>
          <w:ins w:id="27" w:author="Sarah Yarnell" w:date="2018-06-14T00:29:00Z"/>
        </w:rPr>
      </w:pPr>
      <w:r>
        <w:lastRenderedPageBreak/>
        <w:t xml:space="preserve">However, after </w:t>
      </w:r>
      <w:r w:rsidR="00266228">
        <w:t>repeated clustering</w:t>
      </w:r>
      <w:r>
        <w:t xml:space="preserve"> iterations</w:t>
      </w:r>
      <w:r w:rsidR="00266228">
        <w:t xml:space="preserve">, </w:t>
      </w:r>
      <w:r>
        <w:t xml:space="preserve">we found </w:t>
      </w:r>
      <w:r w:rsidR="00266228">
        <w:t>that these criteria were still potentially arbitrary</w:t>
      </w:r>
      <w:r>
        <w:t xml:space="preserve"> and not as objective as we’d hoped. Thus we chose to use </w:t>
      </w:r>
      <w:r w:rsidR="00266228">
        <w:t>expert opinion to determine what</w:t>
      </w:r>
      <w:r>
        <w:t xml:space="preserve"> number of</w:t>
      </w:r>
      <w:del w:id="28" w:author="Nicholas Santos" w:date="2018-06-14T15:45:00Z">
        <w:r w:rsidDel="00CB7FFC">
          <w:delText xml:space="preserve"> </w:delText>
        </w:r>
      </w:del>
      <w:r w:rsidR="00266228">
        <w:t xml:space="preserve"> </w:t>
      </w:r>
      <w:r>
        <w:t xml:space="preserve">clusters in each region </w:t>
      </w:r>
      <w:r w:rsidR="00266228">
        <w:t>would be meaningful and useful from a management-perspective. The</w:t>
      </w:r>
      <w:r>
        <w:t xml:space="preserve"> </w:t>
      </w:r>
      <w:r w:rsidR="00266228">
        <w:t>final</w:t>
      </w:r>
      <w:r>
        <w:t xml:space="preserve"> number of</w:t>
      </w:r>
      <w:r w:rsidR="00266228">
        <w:t xml:space="preserve"> cluster</w:t>
      </w:r>
      <w:r>
        <w:t>s</w:t>
      </w:r>
      <w:r w:rsidR="00266228">
        <w:t xml:space="preserve"> </w:t>
      </w:r>
      <w:r>
        <w:t xml:space="preserve">was </w:t>
      </w:r>
      <w:r w:rsidR="00D573B3">
        <w:t xml:space="preserve">therefore </w:t>
      </w:r>
      <w:r w:rsidR="00266228">
        <w:t>determined via expert opinion.</w:t>
      </w:r>
    </w:p>
    <w:p w14:paraId="2D121075" w14:textId="77777777" w:rsidR="009E3CA1" w:rsidRDefault="009E3CA1" w:rsidP="00266228">
      <w:pPr>
        <w:spacing w:after="0" w:line="240" w:lineRule="auto"/>
      </w:pPr>
    </w:p>
    <w:p w14:paraId="6F68739E" w14:textId="77777777" w:rsidR="00266228" w:rsidRDefault="00266228" w:rsidP="00266228">
      <w:pPr>
        <w:pStyle w:val="Heading2"/>
        <w:spacing w:before="0"/>
      </w:pPr>
      <w:bookmarkStart w:id="29" w:name="_gbsqvnly0iey" w:colFirst="0" w:colLast="0"/>
      <w:bookmarkEnd w:id="29"/>
      <w:r>
        <w:t xml:space="preserve">Earlier </w:t>
      </w:r>
      <w:commentRangeStart w:id="30"/>
      <w:r>
        <w:t>Methods</w:t>
      </w:r>
      <w:commentRangeEnd w:id="30"/>
      <w:r w:rsidR="009E3CA1">
        <w:rPr>
          <w:rStyle w:val="CommentReference"/>
          <w:rFonts w:asciiTheme="minorHAnsi" w:eastAsiaTheme="minorEastAsia" w:hAnsiTheme="minorHAnsi" w:cstheme="minorBidi"/>
          <w:color w:val="auto"/>
        </w:rPr>
        <w:commentReference w:id="30"/>
      </w:r>
    </w:p>
    <w:p w14:paraId="15286312" w14:textId="77777777" w:rsidR="00266228" w:rsidRDefault="00266228" w:rsidP="00266228">
      <w:pPr>
        <w:spacing w:after="0" w:line="240" w:lineRule="auto"/>
      </w:pPr>
      <w:r>
        <w:t>As was mentioned earlier in the methods, the choice of clusters has been a highly iterative process. For documentation of methodology and available data, we include a listing of the clustering attempts and data analysis that were not chosen, but which informed the direction of the project.</w:t>
      </w:r>
    </w:p>
    <w:p w14:paraId="496D67F4" w14:textId="77777777" w:rsidR="00266228" w:rsidRDefault="00266228" w:rsidP="00266228">
      <w:pPr>
        <w:numPr>
          <w:ilvl w:val="0"/>
          <w:numId w:val="4"/>
        </w:numPr>
        <w:spacing w:after="0" w:line="240" w:lineRule="auto"/>
        <w:contextualSpacing/>
      </w:pPr>
      <w:r>
        <w:fldChar w:fldCharType="begin"/>
      </w:r>
      <w:r>
        <w:instrText xml:space="preserve"> HYPERLINK "https://ucd-cws.github.io/eflow-species/eflow-distance.html" </w:instrText>
      </w:r>
      <w:r>
        <w:fldChar w:fldCharType="separate"/>
      </w:r>
      <w:r>
        <w:rPr>
          <w:color w:val="1155CC"/>
          <w:u w:val="single"/>
        </w:rPr>
        <w:t>Flow-class by HUC dominance</w:t>
      </w:r>
    </w:p>
    <w:p w14:paraId="0539E13F" w14:textId="77777777" w:rsidR="00266228" w:rsidRDefault="00266228" w:rsidP="00266228">
      <w:pPr>
        <w:numPr>
          <w:ilvl w:val="0"/>
          <w:numId w:val="4"/>
        </w:numPr>
        <w:spacing w:after="0" w:line="240" w:lineRule="auto"/>
        <w:contextualSpacing/>
      </w:pPr>
      <w:r>
        <w:fldChar w:fldCharType="end"/>
      </w:r>
      <w:hyperlink r:id="rId12">
        <w:r>
          <w:rPr>
            <w:color w:val="1155CC"/>
            <w:u w:val="single"/>
          </w:rPr>
          <w:t>ma</w:t>
        </w:r>
      </w:hyperlink>
      <w:r>
        <w:fldChar w:fldCharType="begin"/>
      </w:r>
      <w:r>
        <w:instrText xml:space="preserve"> HYPERLINK "https://ucd-cws.github.io/eflow-species/eflow-list.html" </w:instrText>
      </w:r>
      <w:r>
        <w:fldChar w:fldCharType="separate"/>
      </w:r>
      <w:r>
        <w:rPr>
          <w:color w:val="1155CC"/>
          <w:u w:val="single"/>
        </w:rPr>
        <w:t>pping species directly to streams</w:t>
      </w:r>
    </w:p>
    <w:p w14:paraId="1882ED0E" w14:textId="77777777" w:rsidR="00266228" w:rsidRDefault="00266228" w:rsidP="00266228">
      <w:pPr>
        <w:numPr>
          <w:ilvl w:val="0"/>
          <w:numId w:val="4"/>
        </w:numPr>
        <w:spacing w:after="0" w:line="240" w:lineRule="auto"/>
        <w:contextualSpacing/>
      </w:pPr>
      <w:r>
        <w:fldChar w:fldCharType="end"/>
      </w:r>
      <w:hyperlink r:id="rId13">
        <w:r>
          <w:rPr>
            <w:color w:val="1155CC"/>
            <w:u w:val="single"/>
          </w:rPr>
          <w:t>Groupings of many s</w:t>
        </w:r>
        <w:r>
          <w:rPr>
            <w:color w:val="1155CC"/>
            <w:u w:val="single"/>
          </w:rPr>
          <w:t>p</w:t>
        </w:r>
        <w:r>
          <w:rPr>
            <w:color w:val="1155CC"/>
            <w:u w:val="single"/>
          </w:rPr>
          <w:t>ecies groups statewide, using GeoDa, including historical and current assemblage clusters</w:t>
        </w:r>
      </w:hyperlink>
      <w:r>
        <w:fldChar w:fldCharType="begin"/>
      </w:r>
      <w:r>
        <w:instrText xml:space="preserve"> HYPERLINK "https://ucd-cws.github.io/eflow-species/map_facets.html" </w:instrText>
      </w:r>
      <w:r>
        <w:fldChar w:fldCharType="separate"/>
      </w:r>
    </w:p>
    <w:p w14:paraId="71CCEA48" w14:textId="77777777" w:rsidR="00266228" w:rsidRDefault="00266228" w:rsidP="00266228">
      <w:pPr>
        <w:numPr>
          <w:ilvl w:val="0"/>
          <w:numId w:val="4"/>
        </w:numPr>
        <w:spacing w:after="0" w:line="240" w:lineRule="auto"/>
        <w:contextualSpacing/>
      </w:pPr>
      <w:r>
        <w:fldChar w:fldCharType="end"/>
      </w:r>
      <w:r>
        <w:t>Flow Sensitive species by s</w:t>
      </w:r>
      <w:r>
        <w:fldChar w:fldCharType="begin"/>
      </w:r>
      <w:r>
        <w:instrText xml:space="preserve"> HYPERLINK "https://ucd-cws.github.io/eflow-species/huc_region_groups_kplots.html" </w:instrText>
      </w:r>
      <w:r>
        <w:fldChar w:fldCharType="separate"/>
      </w:r>
      <w:r>
        <w:rPr>
          <w:color w:val="1155CC"/>
          <w:u w:val="single"/>
        </w:rPr>
        <w:t>ub-regions, using GeoDa</w:t>
      </w:r>
    </w:p>
    <w:p w14:paraId="5D44AED6" w14:textId="77777777" w:rsidR="00266228" w:rsidRDefault="00266228" w:rsidP="00266228">
      <w:pPr>
        <w:numPr>
          <w:ilvl w:val="0"/>
          <w:numId w:val="4"/>
        </w:numPr>
        <w:spacing w:after="0" w:line="240" w:lineRule="auto"/>
        <w:contextualSpacing/>
      </w:pPr>
      <w:r>
        <w:fldChar w:fldCharType="end"/>
      </w:r>
      <w:r>
        <w:t>New clustering algorithm (ArcGIS), with a minimum number of 2 taxa per clustered HUC</w:t>
      </w:r>
      <w:r>
        <w:fldChar w:fldCharType="begin"/>
      </w:r>
      <w:r>
        <w:instrText xml:space="preserve"> HYPERLINK "https://ucd-cws.github.io/eflow-species/huc_region_groups_june_2018_update.html" </w:instrText>
      </w:r>
      <w:r>
        <w:fldChar w:fldCharType="separate"/>
      </w:r>
    </w:p>
    <w:p w14:paraId="2EF42A20" w14:textId="77777777" w:rsidR="00266228" w:rsidRDefault="00266228" w:rsidP="00266228">
      <w:pPr>
        <w:numPr>
          <w:ilvl w:val="0"/>
          <w:numId w:val="4"/>
        </w:numPr>
        <w:spacing w:after="0" w:line="240" w:lineRule="auto"/>
        <w:contextualSpacing/>
      </w:pPr>
      <w:r>
        <w:fldChar w:fldCharType="end"/>
      </w:r>
      <w:r>
        <w:t>Comparison of ArcGIS clusters with GeoDa clusters, including translocations, excluding minimum numbers of taxa</w:t>
      </w:r>
      <w:r>
        <w:fldChar w:fldCharType="begin"/>
      </w:r>
      <w:r>
        <w:instrText xml:space="preserve"> HYPERLINK "https://ucd-cws.github.io/eflow-species/huc_region_groups_june_2018_comparison.html" </w:instrText>
      </w:r>
      <w:r>
        <w:fldChar w:fldCharType="separate"/>
      </w:r>
    </w:p>
    <w:p w14:paraId="6800D40E" w14:textId="77777777" w:rsidR="00266228" w:rsidRDefault="00266228" w:rsidP="00266228">
      <w:pPr>
        <w:numPr>
          <w:ilvl w:val="0"/>
          <w:numId w:val="4"/>
        </w:numPr>
        <w:spacing w:after="0" w:line="240" w:lineRule="auto"/>
        <w:contextualSpacing/>
      </w:pPr>
      <w:r>
        <w:fldChar w:fldCharType="end"/>
      </w:r>
      <w:r>
        <w:t>Excluding translocations</w:t>
      </w:r>
      <w:r>
        <w:fldChar w:fldCharType="begin"/>
      </w:r>
      <w:r>
        <w:instrText xml:space="preserve"> HYPERLINK "https://ucd-cws.github.io/eflow-species/huc_region_groups_june_2018_notrans_nomin.html" </w:instrText>
      </w:r>
      <w:r>
        <w:fldChar w:fldCharType="separate"/>
      </w:r>
    </w:p>
    <w:p w14:paraId="02D41367" w14:textId="77777777" w:rsidR="00266228" w:rsidRDefault="00266228" w:rsidP="00266228">
      <w:pPr>
        <w:numPr>
          <w:ilvl w:val="0"/>
          <w:numId w:val="4"/>
        </w:numPr>
        <w:spacing w:after="0" w:line="240" w:lineRule="auto"/>
        <w:contextualSpacing/>
      </w:pPr>
      <w:r>
        <w:fldChar w:fldCharType="end"/>
      </w:r>
      <w:r>
        <w:t>Including all data types (current, translocated, historical)</w:t>
      </w:r>
      <w:r>
        <w:fldChar w:fldCharType="begin"/>
      </w:r>
      <w:r>
        <w:instrText xml:space="preserve"> HYPERLINK "https://ucd-cws.github.io/eflow-species/huc_region_groups_all_types.html" </w:instrText>
      </w:r>
      <w:r>
        <w:fldChar w:fldCharType="separate"/>
      </w:r>
    </w:p>
    <w:p w14:paraId="1CF902A1" w14:textId="77777777" w:rsidR="00266228" w:rsidRDefault="00266228" w:rsidP="00266228">
      <w:pPr>
        <w:numPr>
          <w:ilvl w:val="0"/>
          <w:numId w:val="4"/>
        </w:numPr>
        <w:spacing w:after="0" w:line="240" w:lineRule="auto"/>
        <w:contextualSpacing/>
      </w:pPr>
      <w:r>
        <w:fldChar w:fldCharType="end"/>
      </w:r>
      <w:hyperlink r:id="rId14">
        <w:r>
          <w:rPr>
            <w:color w:val="1155CC"/>
            <w:u w:val="single"/>
          </w:rPr>
          <w:t>Clustering with a requirement that clusters be contiguous - no translocations or historical</w:t>
        </w:r>
      </w:hyperlink>
    </w:p>
    <w:p w14:paraId="17E6946A" w14:textId="77777777" w:rsidR="00266228" w:rsidRDefault="00266228" w:rsidP="00266228">
      <w:pPr>
        <w:numPr>
          <w:ilvl w:val="0"/>
          <w:numId w:val="4"/>
        </w:numPr>
        <w:spacing w:after="0" w:line="240" w:lineRule="auto"/>
        <w:contextualSpacing/>
        <w:rPr>
          <w:color w:val="1155CC"/>
        </w:rPr>
      </w:pPr>
      <w:r>
        <w:t>Larger numbers of clusters with contiguous clusters</w:t>
      </w:r>
      <w:r>
        <w:fldChar w:fldCharType="begin"/>
      </w:r>
      <w:r>
        <w:instrText xml:space="preserve"> HYPERLINK "https://ucd-cws.github.io/eflow-species/huc_region_groups_neighbors.html" </w:instrText>
      </w:r>
      <w:r>
        <w:fldChar w:fldCharType="separate"/>
      </w:r>
    </w:p>
    <w:p w14:paraId="03D85A4A" w14:textId="77777777" w:rsidR="00266228" w:rsidRDefault="00266228" w:rsidP="00266228">
      <w:pPr>
        <w:spacing w:after="0" w:line="240" w:lineRule="auto"/>
      </w:pPr>
      <w:r>
        <w:fldChar w:fldCharType="end"/>
      </w:r>
    </w:p>
    <w:p w14:paraId="1E0C69B4" w14:textId="77777777" w:rsidR="00266228" w:rsidRDefault="00266228" w:rsidP="00266228">
      <w:pPr>
        <w:spacing w:after="0" w:line="240" w:lineRule="auto"/>
      </w:pPr>
    </w:p>
    <w:p w14:paraId="5D3FE74B" w14:textId="77777777" w:rsidR="00266228" w:rsidRDefault="00266228" w:rsidP="00266228">
      <w:pPr>
        <w:spacing w:after="0" w:line="240" w:lineRule="auto"/>
      </w:pPr>
    </w:p>
    <w:p w14:paraId="77991E54" w14:textId="77777777" w:rsidR="00266228" w:rsidRDefault="00266228" w:rsidP="00266228">
      <w:pPr>
        <w:spacing w:after="0" w:line="240" w:lineRule="auto"/>
      </w:pPr>
      <w:r>
        <w:t xml:space="preserve">Code for analyzing the presence data and clusters and generating figures can be found at </w:t>
      </w:r>
      <w:hyperlink r:id="rId15">
        <w:r>
          <w:rPr>
            <w:color w:val="1155CC"/>
            <w:u w:val="single"/>
          </w:rPr>
          <w:t>http://github.com/ucd-cws/eflow-species</w:t>
        </w:r>
      </w:hyperlink>
    </w:p>
    <w:p w14:paraId="482D86E8" w14:textId="77777777" w:rsidR="00266228" w:rsidRDefault="00266228" w:rsidP="00266228">
      <w:pPr>
        <w:spacing w:after="0" w:line="240" w:lineRule="auto"/>
      </w:pPr>
    </w:p>
    <w:p w14:paraId="159D5F01" w14:textId="77777777" w:rsidR="00266228" w:rsidRDefault="00266228" w:rsidP="00266228">
      <w:pPr>
        <w:spacing w:after="0" w:line="240" w:lineRule="auto"/>
      </w:pPr>
    </w:p>
    <w:p w14:paraId="51527258" w14:textId="77777777" w:rsidR="00266228" w:rsidRDefault="00266228" w:rsidP="00266228">
      <w:pPr>
        <w:spacing w:after="0" w:line="240" w:lineRule="auto"/>
      </w:pPr>
    </w:p>
    <w:p w14:paraId="079A2FED" w14:textId="77777777" w:rsidR="00266228" w:rsidRDefault="00266228">
      <w:pPr>
        <w:spacing w:after="0" w:line="240" w:lineRule="auto"/>
        <w:rPr>
          <w:rFonts w:asciiTheme="majorHAnsi" w:eastAsiaTheme="majorEastAsia" w:hAnsiTheme="majorHAnsi" w:cstheme="majorBidi"/>
          <w:color w:val="244061" w:themeColor="accent1" w:themeShade="80"/>
          <w:sz w:val="36"/>
          <w:szCs w:val="36"/>
        </w:rPr>
      </w:pPr>
      <w:bookmarkStart w:id="31" w:name="_r58u33oogi3f" w:colFirst="0" w:colLast="0"/>
      <w:bookmarkEnd w:id="31"/>
      <w:r>
        <w:br w:type="page"/>
      </w:r>
    </w:p>
    <w:p w14:paraId="62F970A9" w14:textId="5785F4FC" w:rsidR="00266228" w:rsidRDefault="007356B0" w:rsidP="00266228">
      <w:pPr>
        <w:pStyle w:val="Heading1"/>
        <w:spacing w:before="0" w:after="0"/>
      </w:pPr>
      <w:r>
        <w:lastRenderedPageBreak/>
        <w:t>Appendix B.1</w:t>
      </w:r>
      <w:r w:rsidR="00266228">
        <w:t xml:space="preserve"> - Species List for Flow Sensitive Species</w:t>
      </w:r>
    </w:p>
    <w:p w14:paraId="1663E34E" w14:textId="77777777" w:rsidR="00266228" w:rsidRDefault="00266228" w:rsidP="00266228">
      <w:pPr>
        <w:spacing w:after="0" w:line="240" w:lineRule="auto"/>
      </w:pPr>
    </w:p>
    <w:p w14:paraId="3825EA26" w14:textId="77777777" w:rsidR="0031370B" w:rsidRDefault="00266228" w:rsidP="007356B0">
      <w:pPr>
        <w:spacing w:after="0" w:line="240" w:lineRule="auto"/>
      </w:pPr>
      <w:r>
        <w:rPr>
          <w:b/>
        </w:rPr>
        <w:t>Scientific Name</w:t>
      </w:r>
    </w:p>
    <w:p w14:paraId="5816C6A0" w14:textId="77777777" w:rsidR="0031370B" w:rsidRDefault="00266228" w:rsidP="007356B0">
      <w:pPr>
        <w:spacing w:after="0" w:line="240" w:lineRule="auto"/>
      </w:pPr>
      <w:r>
        <w:rPr>
          <w:b/>
        </w:rPr>
        <w:t>Common Name</w:t>
      </w:r>
    </w:p>
    <w:p w14:paraId="46811D8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008BF72" w14:textId="77777777" w:rsidTr="007356B0">
        <w:trPr>
          <w:cnfStyle w:val="100000000000" w:firstRow="1" w:lastRow="0" w:firstColumn="0" w:lastColumn="0" w:oddVBand="0" w:evenVBand="0" w:oddHBand="0" w:evenHBand="0" w:firstRowFirstColumn="0" w:firstRowLastColumn="0" w:lastRowFirstColumn="0" w:lastRowLastColumn="0"/>
          <w:trHeight w:val="20"/>
          <w:tblHeader/>
        </w:trPr>
        <w:tc>
          <w:tcPr>
            <w:tcW w:w="0" w:type="auto"/>
          </w:tcPr>
          <w:p w14:paraId="6256294B" w14:textId="77777777" w:rsidR="004779FE" w:rsidRDefault="004779FE"/>
        </w:tc>
      </w:tr>
    </w:tbl>
    <w:p w14:paraId="482FA81E" w14:textId="77777777" w:rsidR="0031370B" w:rsidRPr="007356B0" w:rsidRDefault="00266228" w:rsidP="007356B0">
      <w:pPr>
        <w:spacing w:after="0" w:line="240" w:lineRule="auto"/>
      </w:pPr>
      <w:proofErr w:type="spellStart"/>
      <w:r w:rsidRPr="007356B0">
        <w:t>Entosphenus</w:t>
      </w:r>
      <w:proofErr w:type="spellEnd"/>
      <w:r w:rsidRPr="007356B0">
        <w:t xml:space="preserve"> </w:t>
      </w:r>
      <w:proofErr w:type="spellStart"/>
      <w:r w:rsidRPr="007356B0">
        <w:t>tridentata</w:t>
      </w:r>
      <w:proofErr w:type="spellEnd"/>
    </w:p>
    <w:p w14:paraId="35C59DAE" w14:textId="77777777" w:rsidR="0031370B" w:rsidRPr="007356B0" w:rsidRDefault="00266228" w:rsidP="007356B0">
      <w:pPr>
        <w:spacing w:after="0" w:line="240" w:lineRule="auto"/>
      </w:pPr>
      <w:r w:rsidRPr="007356B0">
        <w:t>Pacific lamprey</w:t>
      </w:r>
    </w:p>
    <w:p w14:paraId="1AA5658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ADA22FB"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634180C" w14:textId="77777777" w:rsidR="004779FE" w:rsidRDefault="004779FE"/>
        </w:tc>
      </w:tr>
    </w:tbl>
    <w:p w14:paraId="4F821326" w14:textId="77777777" w:rsidR="0031370B" w:rsidRPr="007356B0" w:rsidRDefault="00266228" w:rsidP="007356B0">
      <w:pPr>
        <w:spacing w:after="0" w:line="240" w:lineRule="auto"/>
      </w:pPr>
      <w:proofErr w:type="spellStart"/>
      <w:r w:rsidRPr="007356B0">
        <w:t>Entosphenus</w:t>
      </w:r>
      <w:proofErr w:type="spellEnd"/>
      <w:r w:rsidRPr="007356B0">
        <w:t xml:space="preserve"> </w:t>
      </w:r>
      <w:proofErr w:type="spellStart"/>
      <w:r w:rsidRPr="007356B0">
        <w:t>similis</w:t>
      </w:r>
      <w:proofErr w:type="spellEnd"/>
    </w:p>
    <w:p w14:paraId="553E6382" w14:textId="77777777" w:rsidR="0031370B" w:rsidRPr="007356B0" w:rsidRDefault="00266228" w:rsidP="007356B0">
      <w:pPr>
        <w:spacing w:after="0" w:line="240" w:lineRule="auto"/>
      </w:pPr>
      <w:r w:rsidRPr="007356B0">
        <w:t>Klamath River lamprey</w:t>
      </w:r>
    </w:p>
    <w:p w14:paraId="0D7CD29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21E94F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8A80224" w14:textId="77777777" w:rsidR="004779FE" w:rsidRDefault="004779FE"/>
        </w:tc>
      </w:tr>
    </w:tbl>
    <w:p w14:paraId="5A8419E0" w14:textId="77777777" w:rsidR="0031370B" w:rsidRPr="007356B0" w:rsidRDefault="00266228" w:rsidP="007356B0">
      <w:pPr>
        <w:spacing w:after="0" w:line="240" w:lineRule="auto"/>
      </w:pPr>
      <w:proofErr w:type="spellStart"/>
      <w:r w:rsidRPr="007356B0">
        <w:t>Lampetra</w:t>
      </w:r>
      <w:proofErr w:type="spellEnd"/>
      <w:r w:rsidRPr="007356B0">
        <w:t xml:space="preserve"> </w:t>
      </w:r>
      <w:proofErr w:type="spellStart"/>
      <w:r w:rsidRPr="007356B0">
        <w:t>ayersi</w:t>
      </w:r>
      <w:proofErr w:type="spellEnd"/>
    </w:p>
    <w:p w14:paraId="1D683682" w14:textId="77777777" w:rsidR="0031370B" w:rsidRPr="007356B0" w:rsidRDefault="00266228" w:rsidP="007356B0">
      <w:pPr>
        <w:spacing w:after="0" w:line="240" w:lineRule="auto"/>
      </w:pPr>
      <w:r w:rsidRPr="007356B0">
        <w:t>River lamprey</w:t>
      </w:r>
    </w:p>
    <w:p w14:paraId="1A46095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AF75C4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BE15C99" w14:textId="77777777" w:rsidR="004779FE" w:rsidRDefault="004779FE"/>
        </w:tc>
      </w:tr>
    </w:tbl>
    <w:p w14:paraId="36764256" w14:textId="77777777" w:rsidR="0031370B" w:rsidRPr="007356B0" w:rsidRDefault="00266228" w:rsidP="007356B0">
      <w:pPr>
        <w:spacing w:after="0" w:line="240" w:lineRule="auto"/>
      </w:pPr>
      <w:proofErr w:type="spellStart"/>
      <w:r w:rsidRPr="007356B0">
        <w:t>Lampetra</w:t>
      </w:r>
      <w:proofErr w:type="spellEnd"/>
      <w:r w:rsidRPr="007356B0">
        <w:t xml:space="preserve"> </w:t>
      </w:r>
      <w:proofErr w:type="spellStart"/>
      <w:r w:rsidRPr="007356B0">
        <w:t>hubbsi</w:t>
      </w:r>
      <w:proofErr w:type="spellEnd"/>
    </w:p>
    <w:p w14:paraId="12F1EA7D" w14:textId="77777777" w:rsidR="0031370B" w:rsidRPr="007356B0" w:rsidRDefault="00266228" w:rsidP="007356B0">
      <w:pPr>
        <w:spacing w:after="0" w:line="240" w:lineRule="auto"/>
      </w:pPr>
      <w:r w:rsidRPr="007356B0">
        <w:t>Kern brook lamprey</w:t>
      </w:r>
    </w:p>
    <w:p w14:paraId="1E9C22F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15106E1"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6F5BA96" w14:textId="77777777" w:rsidR="004779FE" w:rsidRDefault="004779FE"/>
        </w:tc>
      </w:tr>
    </w:tbl>
    <w:p w14:paraId="2F4381F4" w14:textId="77777777" w:rsidR="0031370B" w:rsidRPr="007356B0" w:rsidRDefault="00266228" w:rsidP="007356B0">
      <w:pPr>
        <w:spacing w:after="0" w:line="240" w:lineRule="auto"/>
      </w:pPr>
      <w:proofErr w:type="spellStart"/>
      <w:r w:rsidRPr="007356B0">
        <w:t>Lampetra</w:t>
      </w:r>
      <w:proofErr w:type="spellEnd"/>
      <w:r w:rsidRPr="007356B0">
        <w:t xml:space="preserve"> </w:t>
      </w:r>
      <w:proofErr w:type="spellStart"/>
      <w:r w:rsidRPr="007356B0">
        <w:t>richardsoni</w:t>
      </w:r>
      <w:proofErr w:type="spellEnd"/>
    </w:p>
    <w:p w14:paraId="7FFE2E87" w14:textId="77777777" w:rsidR="0031370B" w:rsidRPr="007356B0" w:rsidRDefault="00266228" w:rsidP="007356B0">
      <w:pPr>
        <w:spacing w:after="0" w:line="240" w:lineRule="auto"/>
      </w:pPr>
      <w:r w:rsidRPr="007356B0">
        <w:t>Western brook lamprey</w:t>
      </w:r>
    </w:p>
    <w:p w14:paraId="5C81CF5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DF7642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AFB0747" w14:textId="77777777" w:rsidR="004779FE" w:rsidRDefault="004779FE"/>
        </w:tc>
      </w:tr>
    </w:tbl>
    <w:p w14:paraId="6B3C965B" w14:textId="77777777" w:rsidR="0031370B" w:rsidRPr="007356B0" w:rsidRDefault="00266228" w:rsidP="007356B0">
      <w:pPr>
        <w:spacing w:after="0" w:line="240" w:lineRule="auto"/>
      </w:pPr>
      <w:proofErr w:type="spellStart"/>
      <w:r w:rsidRPr="007356B0">
        <w:t>Acipenser</w:t>
      </w:r>
      <w:proofErr w:type="spellEnd"/>
      <w:r w:rsidRPr="007356B0">
        <w:t xml:space="preserve"> </w:t>
      </w:r>
      <w:proofErr w:type="spellStart"/>
      <w:r w:rsidRPr="007356B0">
        <w:t>medirostris</w:t>
      </w:r>
      <w:proofErr w:type="spellEnd"/>
    </w:p>
    <w:p w14:paraId="3E09A750" w14:textId="77777777" w:rsidR="0031370B" w:rsidRPr="007356B0" w:rsidRDefault="00266228" w:rsidP="007356B0">
      <w:pPr>
        <w:spacing w:after="0" w:line="240" w:lineRule="auto"/>
      </w:pPr>
      <w:r w:rsidRPr="007356B0">
        <w:t>Northern green sturgeon</w:t>
      </w:r>
    </w:p>
    <w:p w14:paraId="66C9CDE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23041C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6EC4D43" w14:textId="77777777" w:rsidR="004779FE" w:rsidRDefault="004779FE"/>
        </w:tc>
      </w:tr>
    </w:tbl>
    <w:p w14:paraId="5A5763E4" w14:textId="77777777" w:rsidR="0031370B" w:rsidRPr="007356B0" w:rsidRDefault="00266228" w:rsidP="007356B0">
      <w:pPr>
        <w:spacing w:after="0" w:line="240" w:lineRule="auto"/>
      </w:pPr>
      <w:proofErr w:type="spellStart"/>
      <w:r w:rsidRPr="007356B0">
        <w:t>Acipenser</w:t>
      </w:r>
      <w:proofErr w:type="spellEnd"/>
      <w:r w:rsidRPr="007356B0">
        <w:t xml:space="preserve"> </w:t>
      </w:r>
      <w:proofErr w:type="spellStart"/>
      <w:r w:rsidRPr="007356B0">
        <w:t>medirostris</w:t>
      </w:r>
      <w:proofErr w:type="spellEnd"/>
    </w:p>
    <w:p w14:paraId="49803303" w14:textId="77777777" w:rsidR="0031370B" w:rsidRPr="007356B0" w:rsidRDefault="00266228" w:rsidP="007356B0">
      <w:pPr>
        <w:spacing w:after="0" w:line="240" w:lineRule="auto"/>
      </w:pPr>
      <w:r w:rsidRPr="007356B0">
        <w:t>Southern green sturgeon</w:t>
      </w:r>
    </w:p>
    <w:p w14:paraId="6057E4F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56805A2A"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6F73BEF" w14:textId="77777777" w:rsidR="004779FE" w:rsidRDefault="004779FE"/>
        </w:tc>
      </w:tr>
    </w:tbl>
    <w:p w14:paraId="04337F79" w14:textId="77777777" w:rsidR="0031370B" w:rsidRPr="007356B0" w:rsidRDefault="00266228" w:rsidP="007356B0">
      <w:pPr>
        <w:spacing w:after="0" w:line="240" w:lineRule="auto"/>
      </w:pPr>
      <w:proofErr w:type="spellStart"/>
      <w:r w:rsidRPr="007356B0">
        <w:t>Acipenser</w:t>
      </w:r>
      <w:proofErr w:type="spellEnd"/>
      <w:r w:rsidRPr="007356B0">
        <w:t xml:space="preserve"> </w:t>
      </w:r>
      <w:proofErr w:type="spellStart"/>
      <w:r w:rsidRPr="007356B0">
        <w:t>transmontanus</w:t>
      </w:r>
      <w:proofErr w:type="spellEnd"/>
    </w:p>
    <w:p w14:paraId="18D62662" w14:textId="77777777" w:rsidR="0031370B" w:rsidRPr="007356B0" w:rsidRDefault="00266228" w:rsidP="007356B0">
      <w:pPr>
        <w:spacing w:after="0" w:line="240" w:lineRule="auto"/>
      </w:pPr>
      <w:r w:rsidRPr="007356B0">
        <w:t>White sturgeon</w:t>
      </w:r>
    </w:p>
    <w:p w14:paraId="150FE53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12DDD3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DD81371" w14:textId="77777777" w:rsidR="004779FE" w:rsidRDefault="004779FE"/>
        </w:tc>
      </w:tr>
    </w:tbl>
    <w:p w14:paraId="27117143" w14:textId="77777777" w:rsidR="0031370B" w:rsidRPr="007356B0" w:rsidRDefault="00266228" w:rsidP="007356B0">
      <w:pPr>
        <w:spacing w:after="0" w:line="240" w:lineRule="auto"/>
      </w:pPr>
      <w:proofErr w:type="spellStart"/>
      <w:r w:rsidRPr="007356B0">
        <w:t>Siphatales</w:t>
      </w:r>
      <w:proofErr w:type="spellEnd"/>
      <w:r w:rsidRPr="007356B0">
        <w:t xml:space="preserve"> bicolor </w:t>
      </w:r>
      <w:proofErr w:type="spellStart"/>
      <w:r w:rsidRPr="007356B0">
        <w:t>snyderi</w:t>
      </w:r>
      <w:proofErr w:type="spellEnd"/>
    </w:p>
    <w:p w14:paraId="323BFBD4" w14:textId="77777777" w:rsidR="0031370B" w:rsidRPr="007356B0" w:rsidRDefault="00266228" w:rsidP="007356B0">
      <w:pPr>
        <w:spacing w:after="0" w:line="240" w:lineRule="auto"/>
      </w:pPr>
      <w:r w:rsidRPr="007356B0">
        <w:t xml:space="preserve">Owens </w:t>
      </w:r>
      <w:proofErr w:type="spellStart"/>
      <w:r w:rsidRPr="007356B0">
        <w:t>tui</w:t>
      </w:r>
      <w:proofErr w:type="spellEnd"/>
      <w:r w:rsidRPr="007356B0">
        <w:t xml:space="preserve"> chub</w:t>
      </w:r>
    </w:p>
    <w:p w14:paraId="578C227A"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6585337"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6139590" w14:textId="77777777" w:rsidR="004779FE" w:rsidRDefault="004779FE"/>
        </w:tc>
      </w:tr>
    </w:tbl>
    <w:p w14:paraId="61657248" w14:textId="77777777" w:rsidR="0031370B" w:rsidRPr="007356B0" w:rsidRDefault="00266228" w:rsidP="007356B0">
      <w:pPr>
        <w:spacing w:after="0" w:line="240" w:lineRule="auto"/>
      </w:pPr>
      <w:r w:rsidRPr="007356B0">
        <w:t xml:space="preserve">Gila </w:t>
      </w:r>
      <w:proofErr w:type="spellStart"/>
      <w:r w:rsidRPr="007356B0">
        <w:t>coerulea</w:t>
      </w:r>
      <w:proofErr w:type="spellEnd"/>
    </w:p>
    <w:p w14:paraId="6512F009" w14:textId="77777777" w:rsidR="0031370B" w:rsidRPr="007356B0" w:rsidRDefault="00266228" w:rsidP="007356B0">
      <w:pPr>
        <w:spacing w:after="0" w:line="240" w:lineRule="auto"/>
      </w:pPr>
      <w:r w:rsidRPr="007356B0">
        <w:t>Blue chub</w:t>
      </w:r>
    </w:p>
    <w:p w14:paraId="257D2E6A"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780E94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E6A4C48" w14:textId="77777777" w:rsidR="004779FE" w:rsidRDefault="004779FE"/>
        </w:tc>
      </w:tr>
    </w:tbl>
    <w:p w14:paraId="6CBBB719" w14:textId="77777777" w:rsidR="0031370B" w:rsidRPr="007356B0" w:rsidRDefault="00266228" w:rsidP="007356B0">
      <w:pPr>
        <w:spacing w:after="0" w:line="240" w:lineRule="auto"/>
      </w:pPr>
      <w:r w:rsidRPr="007356B0">
        <w:t xml:space="preserve">Gila </w:t>
      </w:r>
      <w:proofErr w:type="spellStart"/>
      <w:r w:rsidRPr="007356B0">
        <w:t>orcutti</w:t>
      </w:r>
      <w:proofErr w:type="spellEnd"/>
    </w:p>
    <w:p w14:paraId="690DCAD2" w14:textId="77777777" w:rsidR="0031370B" w:rsidRPr="007356B0" w:rsidRDefault="00266228" w:rsidP="007356B0">
      <w:pPr>
        <w:spacing w:after="0" w:line="240" w:lineRule="auto"/>
      </w:pPr>
      <w:r w:rsidRPr="007356B0">
        <w:t>Arroyo chub</w:t>
      </w:r>
    </w:p>
    <w:p w14:paraId="6782D85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68303478"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1B218E9" w14:textId="77777777" w:rsidR="004779FE" w:rsidRDefault="004779FE"/>
        </w:tc>
      </w:tr>
    </w:tbl>
    <w:p w14:paraId="070CC697" w14:textId="77777777" w:rsidR="0031370B" w:rsidRPr="007356B0" w:rsidRDefault="00266228" w:rsidP="007356B0">
      <w:pPr>
        <w:spacing w:after="0" w:line="240" w:lineRule="auto"/>
      </w:pPr>
      <w:proofErr w:type="spellStart"/>
      <w:r w:rsidRPr="007356B0">
        <w:t>Lavinia</w:t>
      </w:r>
      <w:proofErr w:type="spellEnd"/>
      <w:r w:rsidRPr="007356B0">
        <w:t xml:space="preserve"> </w:t>
      </w:r>
      <w:proofErr w:type="spellStart"/>
      <w:r w:rsidRPr="007356B0">
        <w:t>exilicauda</w:t>
      </w:r>
      <w:proofErr w:type="spellEnd"/>
      <w:r w:rsidRPr="007356B0">
        <w:t xml:space="preserve"> </w:t>
      </w:r>
      <w:proofErr w:type="spellStart"/>
      <w:r w:rsidRPr="007356B0">
        <w:t>exilicauda</w:t>
      </w:r>
      <w:proofErr w:type="spellEnd"/>
    </w:p>
    <w:p w14:paraId="654957CF" w14:textId="77777777" w:rsidR="0031370B" w:rsidRPr="007356B0" w:rsidRDefault="00266228" w:rsidP="007356B0">
      <w:pPr>
        <w:spacing w:after="0" w:line="240" w:lineRule="auto"/>
      </w:pPr>
      <w:r w:rsidRPr="007356B0">
        <w:t>Sacramento hitch</w:t>
      </w:r>
    </w:p>
    <w:p w14:paraId="1C59E0C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ACA0D38"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F10C51A" w14:textId="77777777" w:rsidR="004779FE" w:rsidRDefault="004779FE"/>
        </w:tc>
      </w:tr>
    </w:tbl>
    <w:p w14:paraId="41B6F015" w14:textId="77777777" w:rsidR="0031370B" w:rsidRPr="007356B0" w:rsidRDefault="00266228" w:rsidP="007356B0">
      <w:pPr>
        <w:spacing w:after="0" w:line="240" w:lineRule="auto"/>
      </w:pPr>
      <w:proofErr w:type="spellStart"/>
      <w:r w:rsidRPr="007356B0">
        <w:t>Lavinia</w:t>
      </w:r>
      <w:proofErr w:type="spellEnd"/>
      <w:r w:rsidRPr="007356B0">
        <w:t xml:space="preserve"> </w:t>
      </w:r>
      <w:proofErr w:type="spellStart"/>
      <w:r w:rsidRPr="007356B0">
        <w:t>exilicauda</w:t>
      </w:r>
      <w:proofErr w:type="spellEnd"/>
      <w:r w:rsidRPr="007356B0">
        <w:t xml:space="preserve"> </w:t>
      </w:r>
      <w:proofErr w:type="spellStart"/>
      <w:r w:rsidRPr="007356B0">
        <w:t>harengeus</w:t>
      </w:r>
      <w:proofErr w:type="spellEnd"/>
    </w:p>
    <w:p w14:paraId="067B6D34" w14:textId="77777777" w:rsidR="0031370B" w:rsidRPr="007356B0" w:rsidRDefault="00266228" w:rsidP="007356B0">
      <w:pPr>
        <w:spacing w:after="0" w:line="240" w:lineRule="auto"/>
      </w:pPr>
      <w:r w:rsidRPr="007356B0">
        <w:t>Monterey hitch</w:t>
      </w:r>
    </w:p>
    <w:p w14:paraId="446A080B"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3408E6A"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2C3661D" w14:textId="77777777" w:rsidR="004779FE" w:rsidRDefault="004779FE"/>
        </w:tc>
      </w:tr>
    </w:tbl>
    <w:p w14:paraId="48C1E2BA"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symmetricus</w:t>
      </w:r>
      <w:proofErr w:type="spellEnd"/>
      <w:r w:rsidRPr="007356B0">
        <w:t xml:space="preserve"> </w:t>
      </w:r>
      <w:proofErr w:type="spellStart"/>
      <w:r w:rsidRPr="007356B0">
        <w:t>symmetricus</w:t>
      </w:r>
      <w:proofErr w:type="spellEnd"/>
    </w:p>
    <w:p w14:paraId="694C53F7" w14:textId="77777777" w:rsidR="0031370B" w:rsidRPr="007356B0" w:rsidRDefault="00266228" w:rsidP="007356B0">
      <w:pPr>
        <w:spacing w:after="0" w:line="240" w:lineRule="auto"/>
      </w:pPr>
      <w:r w:rsidRPr="007356B0">
        <w:t>California roach</w:t>
      </w:r>
    </w:p>
    <w:p w14:paraId="4EA43E1E"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5096C897"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DEFD4ED" w14:textId="77777777" w:rsidR="004779FE" w:rsidRDefault="004779FE"/>
        </w:tc>
      </w:tr>
    </w:tbl>
    <w:p w14:paraId="19C13198"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symmetricus</w:t>
      </w:r>
      <w:proofErr w:type="spellEnd"/>
      <w:r w:rsidRPr="007356B0">
        <w:t xml:space="preserve"> subspecies</w:t>
      </w:r>
    </w:p>
    <w:p w14:paraId="249BA27C" w14:textId="77777777" w:rsidR="0031370B" w:rsidRPr="007356B0" w:rsidRDefault="00266228" w:rsidP="007356B0">
      <w:pPr>
        <w:spacing w:after="0" w:line="240" w:lineRule="auto"/>
      </w:pPr>
      <w:r w:rsidRPr="007356B0">
        <w:t>Red Hills roach</w:t>
      </w:r>
    </w:p>
    <w:p w14:paraId="439A32BB"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5CC0478"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D98FCAA" w14:textId="77777777" w:rsidR="004779FE" w:rsidRDefault="004779FE"/>
        </w:tc>
      </w:tr>
    </w:tbl>
    <w:p w14:paraId="5594A211"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symmetricus</w:t>
      </w:r>
      <w:proofErr w:type="spellEnd"/>
      <w:r w:rsidRPr="007356B0">
        <w:t xml:space="preserve"> </w:t>
      </w:r>
      <w:proofErr w:type="spellStart"/>
      <w:r w:rsidRPr="007356B0">
        <w:t>subditus</w:t>
      </w:r>
      <w:proofErr w:type="spellEnd"/>
    </w:p>
    <w:p w14:paraId="06D9CB51" w14:textId="77777777" w:rsidR="0031370B" w:rsidRPr="007356B0" w:rsidRDefault="00266228" w:rsidP="007356B0">
      <w:pPr>
        <w:spacing w:after="0" w:line="240" w:lineRule="auto"/>
      </w:pPr>
      <w:r w:rsidRPr="007356B0">
        <w:t>Southern coastal roach</w:t>
      </w:r>
    </w:p>
    <w:p w14:paraId="3ED448FC"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06481A1"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100B9C5" w14:textId="77777777" w:rsidR="004779FE" w:rsidRDefault="004779FE"/>
        </w:tc>
      </w:tr>
    </w:tbl>
    <w:p w14:paraId="26676349"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symmetricus</w:t>
      </w:r>
      <w:proofErr w:type="spellEnd"/>
      <w:r w:rsidRPr="007356B0">
        <w:t xml:space="preserve"> subspecies</w:t>
      </w:r>
    </w:p>
    <w:p w14:paraId="5077F531" w14:textId="77777777" w:rsidR="0031370B" w:rsidRPr="007356B0" w:rsidRDefault="00266228" w:rsidP="007356B0">
      <w:pPr>
        <w:spacing w:after="0" w:line="240" w:lineRule="auto"/>
      </w:pPr>
      <w:proofErr w:type="spellStart"/>
      <w:r w:rsidRPr="007356B0">
        <w:t>Tomales</w:t>
      </w:r>
      <w:proofErr w:type="spellEnd"/>
      <w:r w:rsidRPr="007356B0">
        <w:t xml:space="preserve"> roach</w:t>
      </w:r>
    </w:p>
    <w:p w14:paraId="7ACDBEF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6C91E3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2244D38" w14:textId="77777777" w:rsidR="004779FE" w:rsidRDefault="004779FE"/>
        </w:tc>
      </w:tr>
    </w:tbl>
    <w:p w14:paraId="304D363E"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mitrulus</w:t>
      </w:r>
      <w:proofErr w:type="spellEnd"/>
    </w:p>
    <w:p w14:paraId="6E43F1C5" w14:textId="77777777" w:rsidR="0031370B" w:rsidRPr="007356B0" w:rsidRDefault="00266228" w:rsidP="007356B0">
      <w:pPr>
        <w:spacing w:after="0" w:line="240" w:lineRule="auto"/>
      </w:pPr>
      <w:r w:rsidRPr="007356B0">
        <w:t>Northern roach</w:t>
      </w:r>
    </w:p>
    <w:p w14:paraId="2C98E53F"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DC57E33"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09F5D62" w14:textId="77777777" w:rsidR="004779FE" w:rsidRDefault="004779FE"/>
        </w:tc>
      </w:tr>
    </w:tbl>
    <w:p w14:paraId="68AABC91" w14:textId="77777777" w:rsidR="0031370B" w:rsidRPr="007356B0" w:rsidRDefault="00266228" w:rsidP="007356B0">
      <w:pPr>
        <w:spacing w:after="0" w:line="240" w:lineRule="auto"/>
      </w:pPr>
      <w:proofErr w:type="spellStart"/>
      <w:r w:rsidRPr="007356B0">
        <w:t>Pogonichthys</w:t>
      </w:r>
      <w:proofErr w:type="spellEnd"/>
      <w:r w:rsidRPr="007356B0">
        <w:t xml:space="preserve"> </w:t>
      </w:r>
      <w:proofErr w:type="spellStart"/>
      <w:r w:rsidRPr="007356B0">
        <w:t>macrolepidotus</w:t>
      </w:r>
      <w:proofErr w:type="spellEnd"/>
    </w:p>
    <w:p w14:paraId="19E07E57" w14:textId="77777777" w:rsidR="0031370B" w:rsidRPr="007356B0" w:rsidRDefault="00266228" w:rsidP="007356B0">
      <w:pPr>
        <w:spacing w:after="0" w:line="240" w:lineRule="auto"/>
      </w:pPr>
      <w:r w:rsidRPr="007356B0">
        <w:t xml:space="preserve">Sacramento </w:t>
      </w:r>
      <w:proofErr w:type="spellStart"/>
      <w:r w:rsidRPr="007356B0">
        <w:t>splittail</w:t>
      </w:r>
      <w:proofErr w:type="spellEnd"/>
    </w:p>
    <w:p w14:paraId="6C871FA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3A37E1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6D61B31" w14:textId="77777777" w:rsidR="004779FE" w:rsidRDefault="004779FE"/>
        </w:tc>
      </w:tr>
    </w:tbl>
    <w:p w14:paraId="168FA15C" w14:textId="77777777" w:rsidR="0031370B" w:rsidRPr="007356B0" w:rsidRDefault="00266228" w:rsidP="007356B0">
      <w:pPr>
        <w:spacing w:after="0" w:line="240" w:lineRule="auto"/>
      </w:pPr>
      <w:proofErr w:type="spellStart"/>
      <w:r w:rsidRPr="007356B0">
        <w:t>Mylopharodon</w:t>
      </w:r>
      <w:proofErr w:type="spellEnd"/>
      <w:r w:rsidRPr="007356B0">
        <w:t xml:space="preserve"> </w:t>
      </w:r>
      <w:proofErr w:type="spellStart"/>
      <w:r w:rsidRPr="007356B0">
        <w:t>conocephalus</w:t>
      </w:r>
      <w:proofErr w:type="spellEnd"/>
    </w:p>
    <w:p w14:paraId="44768018" w14:textId="77777777" w:rsidR="0031370B" w:rsidRPr="007356B0" w:rsidRDefault="00266228" w:rsidP="007356B0">
      <w:pPr>
        <w:spacing w:after="0" w:line="240" w:lineRule="auto"/>
      </w:pPr>
      <w:r w:rsidRPr="007356B0">
        <w:t>Hardhead</w:t>
      </w:r>
    </w:p>
    <w:p w14:paraId="0228B6A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020E5CD"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EF337DF" w14:textId="77777777" w:rsidR="004779FE" w:rsidRDefault="004779FE"/>
        </w:tc>
      </w:tr>
    </w:tbl>
    <w:p w14:paraId="366104C1" w14:textId="77777777" w:rsidR="0031370B" w:rsidRPr="007356B0" w:rsidRDefault="00266228" w:rsidP="007356B0">
      <w:pPr>
        <w:spacing w:after="0" w:line="240" w:lineRule="auto"/>
      </w:pPr>
      <w:proofErr w:type="spellStart"/>
      <w:r w:rsidRPr="007356B0">
        <w:t>Ptychocheilus</w:t>
      </w:r>
      <w:proofErr w:type="spellEnd"/>
      <w:r w:rsidRPr="007356B0">
        <w:t xml:space="preserve"> </w:t>
      </w:r>
      <w:proofErr w:type="spellStart"/>
      <w:r w:rsidRPr="007356B0">
        <w:t>grandis</w:t>
      </w:r>
      <w:proofErr w:type="spellEnd"/>
    </w:p>
    <w:p w14:paraId="76A2E683" w14:textId="77777777" w:rsidR="0031370B" w:rsidRPr="007356B0" w:rsidRDefault="00266228" w:rsidP="007356B0">
      <w:pPr>
        <w:spacing w:after="0" w:line="240" w:lineRule="auto"/>
      </w:pPr>
      <w:r w:rsidRPr="007356B0">
        <w:t xml:space="preserve">Sacramento </w:t>
      </w:r>
      <w:proofErr w:type="spellStart"/>
      <w:r w:rsidRPr="007356B0">
        <w:t>pikeminnow</w:t>
      </w:r>
      <w:proofErr w:type="spellEnd"/>
    </w:p>
    <w:p w14:paraId="591CB2E7"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4FAEFC1"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D08220F" w14:textId="77777777" w:rsidR="004779FE" w:rsidRDefault="004779FE"/>
        </w:tc>
      </w:tr>
    </w:tbl>
    <w:p w14:paraId="2FBFD73D" w14:textId="77777777" w:rsidR="0031370B" w:rsidRPr="007356B0" w:rsidRDefault="00266228" w:rsidP="007356B0">
      <w:pPr>
        <w:spacing w:after="0" w:line="240" w:lineRule="auto"/>
      </w:pPr>
      <w:proofErr w:type="spellStart"/>
      <w:r w:rsidRPr="007356B0">
        <w:t>Rhinichthys</w:t>
      </w:r>
      <w:proofErr w:type="spellEnd"/>
      <w:r w:rsidRPr="007356B0">
        <w:t xml:space="preserve"> </w:t>
      </w:r>
      <w:proofErr w:type="spellStart"/>
      <w:r w:rsidRPr="007356B0">
        <w:t>osculus</w:t>
      </w:r>
      <w:proofErr w:type="spellEnd"/>
      <w:r w:rsidRPr="007356B0">
        <w:t xml:space="preserve"> subspecies</w:t>
      </w:r>
    </w:p>
    <w:p w14:paraId="3C8398E8" w14:textId="77777777" w:rsidR="0031370B" w:rsidRPr="007356B0" w:rsidRDefault="00266228" w:rsidP="007356B0">
      <w:pPr>
        <w:spacing w:after="0" w:line="240" w:lineRule="auto"/>
      </w:pPr>
      <w:r w:rsidRPr="007356B0">
        <w:t>Sacramento speckled dace</w:t>
      </w:r>
    </w:p>
    <w:p w14:paraId="59CCB54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CBBAEE7"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D532981" w14:textId="77777777" w:rsidR="004779FE" w:rsidRDefault="004779FE"/>
        </w:tc>
      </w:tr>
    </w:tbl>
    <w:p w14:paraId="426F97A4" w14:textId="77777777" w:rsidR="0031370B" w:rsidRPr="007356B0" w:rsidRDefault="00266228" w:rsidP="007356B0">
      <w:pPr>
        <w:spacing w:after="0" w:line="240" w:lineRule="auto"/>
      </w:pPr>
      <w:proofErr w:type="spellStart"/>
      <w:r w:rsidRPr="007356B0">
        <w:t>Rhinichthys</w:t>
      </w:r>
      <w:proofErr w:type="spellEnd"/>
      <w:r w:rsidRPr="007356B0">
        <w:t xml:space="preserve"> </w:t>
      </w:r>
      <w:proofErr w:type="spellStart"/>
      <w:r w:rsidRPr="007356B0">
        <w:t>osculus</w:t>
      </w:r>
      <w:proofErr w:type="spellEnd"/>
      <w:r w:rsidRPr="007356B0">
        <w:t xml:space="preserve"> </w:t>
      </w:r>
      <w:proofErr w:type="spellStart"/>
      <w:r w:rsidRPr="007356B0">
        <w:t>robustus</w:t>
      </w:r>
      <w:proofErr w:type="spellEnd"/>
    </w:p>
    <w:p w14:paraId="3B779CFC" w14:textId="77777777" w:rsidR="0031370B" w:rsidRPr="007356B0" w:rsidRDefault="00266228" w:rsidP="007356B0">
      <w:pPr>
        <w:spacing w:after="0" w:line="240" w:lineRule="auto"/>
      </w:pPr>
      <w:r w:rsidRPr="007356B0">
        <w:t>Lahontan speckled dace</w:t>
      </w:r>
    </w:p>
    <w:p w14:paraId="0731AB9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9261A82"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79060E7" w14:textId="77777777" w:rsidR="004779FE" w:rsidRDefault="004779FE"/>
        </w:tc>
      </w:tr>
    </w:tbl>
    <w:p w14:paraId="683974AD" w14:textId="77777777" w:rsidR="0031370B" w:rsidRPr="007356B0" w:rsidRDefault="00266228" w:rsidP="007356B0">
      <w:pPr>
        <w:spacing w:after="0" w:line="240" w:lineRule="auto"/>
      </w:pPr>
      <w:proofErr w:type="spellStart"/>
      <w:r w:rsidRPr="007356B0">
        <w:t>Rhinichthys</w:t>
      </w:r>
      <w:proofErr w:type="spellEnd"/>
      <w:r w:rsidRPr="007356B0">
        <w:t xml:space="preserve"> </w:t>
      </w:r>
      <w:proofErr w:type="spellStart"/>
      <w:r w:rsidRPr="007356B0">
        <w:t>osculus</w:t>
      </w:r>
      <w:proofErr w:type="spellEnd"/>
      <w:r w:rsidRPr="007356B0">
        <w:t xml:space="preserve"> subspecies</w:t>
      </w:r>
    </w:p>
    <w:p w14:paraId="06752733" w14:textId="77777777" w:rsidR="0031370B" w:rsidRPr="007356B0" w:rsidRDefault="00266228" w:rsidP="007356B0">
      <w:pPr>
        <w:spacing w:after="0" w:line="240" w:lineRule="auto"/>
      </w:pPr>
      <w:r w:rsidRPr="007356B0">
        <w:t>Owens speckled dace</w:t>
      </w:r>
    </w:p>
    <w:p w14:paraId="05D3D26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7DBB58D"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A3AB552" w14:textId="77777777" w:rsidR="004779FE" w:rsidRDefault="004779FE"/>
        </w:tc>
      </w:tr>
    </w:tbl>
    <w:p w14:paraId="6840EC65" w14:textId="77777777" w:rsidR="0031370B" w:rsidRPr="007356B0" w:rsidRDefault="00266228" w:rsidP="007356B0">
      <w:pPr>
        <w:spacing w:after="0" w:line="240" w:lineRule="auto"/>
      </w:pPr>
      <w:proofErr w:type="spellStart"/>
      <w:r w:rsidRPr="007356B0">
        <w:t>Rhinichthys</w:t>
      </w:r>
      <w:proofErr w:type="spellEnd"/>
      <w:r w:rsidRPr="007356B0">
        <w:t xml:space="preserve"> </w:t>
      </w:r>
      <w:proofErr w:type="spellStart"/>
      <w:r w:rsidRPr="007356B0">
        <w:t>osculus</w:t>
      </w:r>
      <w:proofErr w:type="spellEnd"/>
      <w:r w:rsidRPr="007356B0">
        <w:t xml:space="preserve"> subspecies</w:t>
      </w:r>
    </w:p>
    <w:p w14:paraId="7AE01471" w14:textId="77777777" w:rsidR="0031370B" w:rsidRPr="007356B0" w:rsidRDefault="00266228" w:rsidP="007356B0">
      <w:pPr>
        <w:spacing w:after="0" w:line="240" w:lineRule="auto"/>
      </w:pPr>
      <w:r w:rsidRPr="007356B0">
        <w:t>Santa Ana speckled dace</w:t>
      </w:r>
    </w:p>
    <w:p w14:paraId="02D0B34D"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67CD731"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B7B329E" w14:textId="77777777" w:rsidR="004779FE" w:rsidRDefault="004779FE"/>
        </w:tc>
      </w:tr>
    </w:tbl>
    <w:p w14:paraId="0C97ADBD" w14:textId="77777777" w:rsidR="0031370B" w:rsidRPr="007356B0" w:rsidRDefault="00266228" w:rsidP="007356B0">
      <w:pPr>
        <w:spacing w:after="0" w:line="240" w:lineRule="auto"/>
      </w:pPr>
      <w:proofErr w:type="spellStart"/>
      <w:r w:rsidRPr="007356B0">
        <w:t>Pantosteus</w:t>
      </w:r>
      <w:proofErr w:type="spellEnd"/>
      <w:r w:rsidRPr="007356B0">
        <w:t xml:space="preserve"> </w:t>
      </w:r>
      <w:proofErr w:type="spellStart"/>
      <w:r w:rsidRPr="007356B0">
        <w:t>lahontan</w:t>
      </w:r>
      <w:proofErr w:type="spellEnd"/>
    </w:p>
    <w:p w14:paraId="01E9452A" w14:textId="77777777" w:rsidR="0031370B" w:rsidRPr="007356B0" w:rsidRDefault="00266228" w:rsidP="007356B0">
      <w:pPr>
        <w:spacing w:after="0" w:line="240" w:lineRule="auto"/>
      </w:pPr>
      <w:r w:rsidRPr="007356B0">
        <w:t>Lahontan mountain sucker</w:t>
      </w:r>
    </w:p>
    <w:p w14:paraId="6E5851E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BD0C8F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D4A3832" w14:textId="77777777" w:rsidR="004779FE" w:rsidRDefault="004779FE"/>
        </w:tc>
      </w:tr>
    </w:tbl>
    <w:p w14:paraId="5B14439D"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occidentalis</w:t>
      </w:r>
      <w:proofErr w:type="spellEnd"/>
      <w:r w:rsidRPr="007356B0">
        <w:t xml:space="preserve"> </w:t>
      </w:r>
      <w:proofErr w:type="spellStart"/>
      <w:r w:rsidRPr="007356B0">
        <w:t>occidentalis</w:t>
      </w:r>
      <w:proofErr w:type="spellEnd"/>
    </w:p>
    <w:p w14:paraId="5363B9C7" w14:textId="77777777" w:rsidR="0031370B" w:rsidRPr="007356B0" w:rsidRDefault="00266228" w:rsidP="007356B0">
      <w:pPr>
        <w:spacing w:after="0" w:line="240" w:lineRule="auto"/>
      </w:pPr>
      <w:r w:rsidRPr="007356B0">
        <w:t>Sacramento sucker</w:t>
      </w:r>
    </w:p>
    <w:p w14:paraId="53BBC06B"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31E5B7A"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4D1A448" w14:textId="77777777" w:rsidR="004779FE" w:rsidRDefault="004779FE"/>
        </w:tc>
      </w:tr>
    </w:tbl>
    <w:p w14:paraId="14D14CAC"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occidentalis</w:t>
      </w:r>
      <w:proofErr w:type="spellEnd"/>
      <w:r w:rsidRPr="007356B0">
        <w:t xml:space="preserve"> </w:t>
      </w:r>
      <w:proofErr w:type="spellStart"/>
      <w:r w:rsidRPr="007356B0">
        <w:t>mnioltiltus</w:t>
      </w:r>
      <w:proofErr w:type="spellEnd"/>
    </w:p>
    <w:p w14:paraId="435544B7" w14:textId="77777777" w:rsidR="0031370B" w:rsidRPr="007356B0" w:rsidRDefault="00266228" w:rsidP="007356B0">
      <w:pPr>
        <w:spacing w:after="0" w:line="240" w:lineRule="auto"/>
      </w:pPr>
      <w:r w:rsidRPr="007356B0">
        <w:t>Monterey sucker</w:t>
      </w:r>
    </w:p>
    <w:p w14:paraId="7EA82D6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1C18F44"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4E30A09" w14:textId="77777777" w:rsidR="004779FE" w:rsidRDefault="004779FE"/>
        </w:tc>
      </w:tr>
    </w:tbl>
    <w:p w14:paraId="7F3CD7FC"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microps</w:t>
      </w:r>
      <w:proofErr w:type="spellEnd"/>
    </w:p>
    <w:p w14:paraId="3DA5192C" w14:textId="77777777" w:rsidR="0031370B" w:rsidRPr="007356B0" w:rsidRDefault="00266228" w:rsidP="007356B0">
      <w:pPr>
        <w:spacing w:after="0" w:line="240" w:lineRule="auto"/>
      </w:pPr>
      <w:r w:rsidRPr="007356B0">
        <w:t>Modoc sucker</w:t>
      </w:r>
    </w:p>
    <w:p w14:paraId="79A1DFB8"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4CD6EC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21082A4" w14:textId="77777777" w:rsidR="004779FE" w:rsidRDefault="004779FE"/>
        </w:tc>
      </w:tr>
    </w:tbl>
    <w:p w14:paraId="3CED56D8"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snyderi</w:t>
      </w:r>
      <w:proofErr w:type="spellEnd"/>
    </w:p>
    <w:p w14:paraId="67A9FD85" w14:textId="77777777" w:rsidR="0031370B" w:rsidRPr="007356B0" w:rsidRDefault="00266228" w:rsidP="007356B0">
      <w:pPr>
        <w:spacing w:after="0" w:line="240" w:lineRule="auto"/>
      </w:pPr>
      <w:r w:rsidRPr="007356B0">
        <w:t>Klamath largescale sucker</w:t>
      </w:r>
    </w:p>
    <w:p w14:paraId="781FCBA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2A186A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6D43C60" w14:textId="77777777" w:rsidR="004779FE" w:rsidRDefault="004779FE"/>
        </w:tc>
      </w:tr>
    </w:tbl>
    <w:p w14:paraId="0C9AE60B"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luxatus</w:t>
      </w:r>
      <w:proofErr w:type="spellEnd"/>
    </w:p>
    <w:p w14:paraId="6A2ED330" w14:textId="77777777" w:rsidR="0031370B" w:rsidRPr="007356B0" w:rsidRDefault="00266228" w:rsidP="007356B0">
      <w:pPr>
        <w:spacing w:after="0" w:line="240" w:lineRule="auto"/>
      </w:pPr>
      <w:r w:rsidRPr="007356B0">
        <w:t>Lost River sucker</w:t>
      </w:r>
    </w:p>
    <w:p w14:paraId="49B84CC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11E06F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E653A8A" w14:textId="77777777" w:rsidR="004779FE" w:rsidRDefault="004779FE"/>
        </w:tc>
      </w:tr>
    </w:tbl>
    <w:p w14:paraId="4B89332B" w14:textId="77777777" w:rsidR="0031370B" w:rsidRPr="007356B0" w:rsidRDefault="00266228" w:rsidP="007356B0">
      <w:pPr>
        <w:spacing w:after="0" w:line="240" w:lineRule="auto"/>
      </w:pPr>
      <w:proofErr w:type="spellStart"/>
      <w:r w:rsidRPr="007356B0">
        <w:t>Catostomus</w:t>
      </w:r>
      <w:proofErr w:type="spellEnd"/>
      <w:r w:rsidRPr="007356B0">
        <w:t xml:space="preserve"> </w:t>
      </w:r>
      <w:proofErr w:type="spellStart"/>
      <w:r w:rsidRPr="007356B0">
        <w:t>santaanae</w:t>
      </w:r>
      <w:proofErr w:type="spellEnd"/>
    </w:p>
    <w:p w14:paraId="740A7164" w14:textId="77777777" w:rsidR="0031370B" w:rsidRPr="007356B0" w:rsidRDefault="00266228" w:rsidP="007356B0">
      <w:pPr>
        <w:spacing w:after="0" w:line="240" w:lineRule="auto"/>
      </w:pPr>
      <w:r w:rsidRPr="007356B0">
        <w:t>Santa Ana sucker</w:t>
      </w:r>
    </w:p>
    <w:p w14:paraId="27FDFAB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6EFDDB9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587EEF5" w14:textId="77777777" w:rsidR="004779FE" w:rsidRDefault="004779FE"/>
        </w:tc>
      </w:tr>
    </w:tbl>
    <w:p w14:paraId="0A17D31A" w14:textId="77777777" w:rsidR="0031370B" w:rsidRPr="007356B0" w:rsidRDefault="00266228" w:rsidP="007356B0">
      <w:pPr>
        <w:spacing w:after="0" w:line="240" w:lineRule="auto"/>
      </w:pPr>
      <w:proofErr w:type="spellStart"/>
      <w:r w:rsidRPr="007356B0">
        <w:t>Chasmistes</w:t>
      </w:r>
      <w:proofErr w:type="spellEnd"/>
      <w:r w:rsidRPr="007356B0">
        <w:t xml:space="preserve"> </w:t>
      </w:r>
      <w:proofErr w:type="spellStart"/>
      <w:r w:rsidRPr="007356B0">
        <w:t>brevirostris</w:t>
      </w:r>
      <w:proofErr w:type="spellEnd"/>
    </w:p>
    <w:p w14:paraId="55299617" w14:textId="77777777" w:rsidR="0031370B" w:rsidRPr="007356B0" w:rsidRDefault="00266228" w:rsidP="007356B0">
      <w:pPr>
        <w:spacing w:after="0" w:line="240" w:lineRule="auto"/>
      </w:pPr>
      <w:proofErr w:type="spellStart"/>
      <w:r w:rsidRPr="007356B0">
        <w:t>Shortnose</w:t>
      </w:r>
      <w:proofErr w:type="spellEnd"/>
      <w:r w:rsidRPr="007356B0">
        <w:t xml:space="preserve"> sucker</w:t>
      </w:r>
    </w:p>
    <w:p w14:paraId="1BDED547"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FBBB2F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EA8C3F5" w14:textId="77777777" w:rsidR="004779FE" w:rsidRDefault="004779FE"/>
        </w:tc>
      </w:tr>
    </w:tbl>
    <w:p w14:paraId="6B3155A4" w14:textId="77777777" w:rsidR="0031370B" w:rsidRPr="007356B0" w:rsidRDefault="00266228" w:rsidP="007356B0">
      <w:pPr>
        <w:spacing w:after="0" w:line="240" w:lineRule="auto"/>
      </w:pPr>
      <w:proofErr w:type="spellStart"/>
      <w:r w:rsidRPr="007356B0">
        <w:t>Xyrauchen</w:t>
      </w:r>
      <w:proofErr w:type="spellEnd"/>
      <w:r w:rsidRPr="007356B0">
        <w:t xml:space="preserve"> </w:t>
      </w:r>
      <w:proofErr w:type="spellStart"/>
      <w:r w:rsidRPr="007356B0">
        <w:t>texanus</w:t>
      </w:r>
      <w:proofErr w:type="spellEnd"/>
    </w:p>
    <w:p w14:paraId="0903B24E" w14:textId="77777777" w:rsidR="0031370B" w:rsidRPr="007356B0" w:rsidRDefault="00266228" w:rsidP="007356B0">
      <w:pPr>
        <w:spacing w:after="0" w:line="240" w:lineRule="auto"/>
      </w:pPr>
      <w:r w:rsidRPr="007356B0">
        <w:t>Razorback sucker</w:t>
      </w:r>
    </w:p>
    <w:p w14:paraId="4ECE9C9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8832F1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759BF97" w14:textId="77777777" w:rsidR="004779FE" w:rsidRDefault="004779FE"/>
        </w:tc>
      </w:tr>
    </w:tbl>
    <w:p w14:paraId="6604E938" w14:textId="77777777" w:rsidR="0031370B" w:rsidRPr="007356B0" w:rsidRDefault="00266228" w:rsidP="007356B0">
      <w:pPr>
        <w:spacing w:after="0" w:line="240" w:lineRule="auto"/>
      </w:pPr>
      <w:proofErr w:type="spellStart"/>
      <w:r w:rsidRPr="007356B0">
        <w:t>Spirinchus</w:t>
      </w:r>
      <w:proofErr w:type="spellEnd"/>
      <w:r w:rsidRPr="007356B0">
        <w:t xml:space="preserve"> </w:t>
      </w:r>
      <w:proofErr w:type="spellStart"/>
      <w:r w:rsidRPr="007356B0">
        <w:t>thaleichthys</w:t>
      </w:r>
      <w:proofErr w:type="spellEnd"/>
    </w:p>
    <w:p w14:paraId="2C439834" w14:textId="77777777" w:rsidR="0031370B" w:rsidRPr="007356B0" w:rsidRDefault="00266228" w:rsidP="007356B0">
      <w:pPr>
        <w:spacing w:after="0" w:line="240" w:lineRule="auto"/>
      </w:pPr>
      <w:r w:rsidRPr="007356B0">
        <w:t>Longfin smelt</w:t>
      </w:r>
    </w:p>
    <w:p w14:paraId="4BB1F62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694EEB4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53CC828" w14:textId="77777777" w:rsidR="004779FE" w:rsidRDefault="004779FE"/>
        </w:tc>
      </w:tr>
    </w:tbl>
    <w:p w14:paraId="6B5105FB" w14:textId="77777777" w:rsidR="0031370B" w:rsidRPr="007356B0" w:rsidRDefault="00266228" w:rsidP="007356B0">
      <w:pPr>
        <w:spacing w:after="0" w:line="240" w:lineRule="auto"/>
      </w:pPr>
      <w:proofErr w:type="spellStart"/>
      <w:r w:rsidRPr="007356B0">
        <w:lastRenderedPageBreak/>
        <w:t>Hypomesus</w:t>
      </w:r>
      <w:proofErr w:type="spellEnd"/>
      <w:r w:rsidRPr="007356B0">
        <w:t xml:space="preserve"> </w:t>
      </w:r>
      <w:proofErr w:type="spellStart"/>
      <w:r w:rsidRPr="007356B0">
        <w:t>pacificus</w:t>
      </w:r>
      <w:proofErr w:type="spellEnd"/>
    </w:p>
    <w:p w14:paraId="4C65B15E" w14:textId="77777777" w:rsidR="0031370B" w:rsidRPr="007356B0" w:rsidRDefault="00266228" w:rsidP="007356B0">
      <w:pPr>
        <w:spacing w:after="0" w:line="240" w:lineRule="auto"/>
      </w:pPr>
      <w:r w:rsidRPr="007356B0">
        <w:t>Delta smelt</w:t>
      </w:r>
    </w:p>
    <w:p w14:paraId="13A5A93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2196452"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5586376" w14:textId="77777777" w:rsidR="004779FE" w:rsidRDefault="004779FE"/>
        </w:tc>
      </w:tr>
    </w:tbl>
    <w:p w14:paraId="5604C375" w14:textId="77777777" w:rsidR="0031370B" w:rsidRPr="007356B0" w:rsidRDefault="00266228" w:rsidP="007356B0">
      <w:pPr>
        <w:spacing w:after="0" w:line="240" w:lineRule="auto"/>
      </w:pPr>
      <w:proofErr w:type="spellStart"/>
      <w:r w:rsidRPr="007356B0">
        <w:t>Prosopium</w:t>
      </w:r>
      <w:proofErr w:type="spellEnd"/>
      <w:r w:rsidRPr="007356B0">
        <w:t xml:space="preserve"> </w:t>
      </w:r>
      <w:proofErr w:type="spellStart"/>
      <w:r w:rsidRPr="007356B0">
        <w:t>williamsoni</w:t>
      </w:r>
      <w:proofErr w:type="spellEnd"/>
    </w:p>
    <w:p w14:paraId="031BAE5E" w14:textId="77777777" w:rsidR="0031370B" w:rsidRPr="007356B0" w:rsidRDefault="00266228" w:rsidP="007356B0">
      <w:pPr>
        <w:spacing w:after="0" w:line="240" w:lineRule="auto"/>
      </w:pPr>
      <w:r w:rsidRPr="007356B0">
        <w:t>Mountain whitefish</w:t>
      </w:r>
    </w:p>
    <w:p w14:paraId="432A525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EB654C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9A4AD90" w14:textId="77777777" w:rsidR="004779FE" w:rsidRDefault="004779FE"/>
        </w:tc>
      </w:tr>
    </w:tbl>
    <w:p w14:paraId="68C2EF59"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53E9B8A3" w14:textId="77777777" w:rsidR="0031370B" w:rsidRPr="007356B0" w:rsidRDefault="00266228" w:rsidP="007356B0">
      <w:pPr>
        <w:spacing w:after="0" w:line="240" w:lineRule="auto"/>
      </w:pPr>
      <w:r w:rsidRPr="007356B0">
        <w:t>Upper Klamath-Trinity fall Chinook salmon</w:t>
      </w:r>
    </w:p>
    <w:p w14:paraId="03DECA6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C5848E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506C9A7" w14:textId="77777777" w:rsidR="004779FE" w:rsidRDefault="004779FE"/>
        </w:tc>
      </w:tr>
    </w:tbl>
    <w:p w14:paraId="7BB8F0AC"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778F8979" w14:textId="77777777" w:rsidR="0031370B" w:rsidRPr="007356B0" w:rsidRDefault="00266228" w:rsidP="007356B0">
      <w:pPr>
        <w:spacing w:after="0" w:line="240" w:lineRule="auto"/>
      </w:pPr>
      <w:r w:rsidRPr="007356B0">
        <w:t>Upper Klamath-Trinity spring Chinook salmon</w:t>
      </w:r>
    </w:p>
    <w:p w14:paraId="31F1D15C"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60F2509E"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4F99189" w14:textId="77777777" w:rsidR="004779FE" w:rsidRDefault="004779FE"/>
        </w:tc>
      </w:tr>
    </w:tbl>
    <w:p w14:paraId="5A4F1D04"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63EC5FE3" w14:textId="77777777" w:rsidR="0031370B" w:rsidRPr="007356B0" w:rsidRDefault="00266228" w:rsidP="007356B0">
      <w:pPr>
        <w:spacing w:after="0" w:line="240" w:lineRule="auto"/>
      </w:pPr>
      <w:r w:rsidRPr="007356B0">
        <w:t>California Coast fall Chinook salmon</w:t>
      </w:r>
    </w:p>
    <w:p w14:paraId="4B0BB85B"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098516B"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BAC57AC" w14:textId="77777777" w:rsidR="004779FE" w:rsidRDefault="004779FE"/>
        </w:tc>
      </w:tr>
    </w:tbl>
    <w:p w14:paraId="57B5A974"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06C932AB" w14:textId="77777777" w:rsidR="0031370B" w:rsidRPr="007356B0" w:rsidRDefault="00266228" w:rsidP="007356B0">
      <w:pPr>
        <w:spacing w:after="0" w:line="240" w:lineRule="auto"/>
      </w:pPr>
      <w:r w:rsidRPr="007356B0">
        <w:t>Central Valley winter Chinook salmon</w:t>
      </w:r>
    </w:p>
    <w:p w14:paraId="3E782B98"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21FF86D"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32D4920" w14:textId="77777777" w:rsidR="004779FE" w:rsidRDefault="004779FE"/>
        </w:tc>
      </w:tr>
    </w:tbl>
    <w:p w14:paraId="2D6D9CB0"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450221A4" w14:textId="77777777" w:rsidR="0031370B" w:rsidRPr="007356B0" w:rsidRDefault="00266228" w:rsidP="007356B0">
      <w:pPr>
        <w:spacing w:after="0" w:line="240" w:lineRule="auto"/>
      </w:pPr>
      <w:r w:rsidRPr="007356B0">
        <w:t>Central Valley spring Chinook salmon</w:t>
      </w:r>
    </w:p>
    <w:p w14:paraId="6F8A1C6D"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7E44C6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0716F98" w14:textId="77777777" w:rsidR="004779FE" w:rsidRDefault="004779FE"/>
        </w:tc>
      </w:tr>
    </w:tbl>
    <w:p w14:paraId="6C5857F4"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0A3CCE2F" w14:textId="77777777" w:rsidR="0031370B" w:rsidRPr="007356B0" w:rsidRDefault="00266228" w:rsidP="007356B0">
      <w:pPr>
        <w:spacing w:after="0" w:line="240" w:lineRule="auto"/>
      </w:pPr>
      <w:r w:rsidRPr="007356B0">
        <w:t>Central Valley late fall Chinook salmon</w:t>
      </w:r>
    </w:p>
    <w:p w14:paraId="1C53CB5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72DDFB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5AC5365" w14:textId="77777777" w:rsidR="004779FE" w:rsidRDefault="004779FE"/>
        </w:tc>
      </w:tr>
    </w:tbl>
    <w:p w14:paraId="3AE9CDCE"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tshawytscha</w:t>
      </w:r>
      <w:proofErr w:type="spellEnd"/>
    </w:p>
    <w:p w14:paraId="49AADB5A" w14:textId="77777777" w:rsidR="0031370B" w:rsidRPr="007356B0" w:rsidRDefault="00266228" w:rsidP="007356B0">
      <w:pPr>
        <w:spacing w:after="0" w:line="240" w:lineRule="auto"/>
      </w:pPr>
      <w:r w:rsidRPr="007356B0">
        <w:t>Central Valley fall Chinook salmon</w:t>
      </w:r>
    </w:p>
    <w:p w14:paraId="05ECF1E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5061A280"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E093D7A" w14:textId="77777777" w:rsidR="004779FE" w:rsidRDefault="004779FE"/>
        </w:tc>
      </w:tr>
    </w:tbl>
    <w:p w14:paraId="301C2593"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kisutch</w:t>
      </w:r>
      <w:proofErr w:type="spellEnd"/>
    </w:p>
    <w:p w14:paraId="4D5DFD03" w14:textId="77777777" w:rsidR="0031370B" w:rsidRPr="007356B0" w:rsidRDefault="00266228" w:rsidP="007356B0">
      <w:pPr>
        <w:spacing w:after="0" w:line="240" w:lineRule="auto"/>
      </w:pPr>
      <w:r w:rsidRPr="007356B0">
        <w:t xml:space="preserve">Central Coast </w:t>
      </w:r>
      <w:proofErr w:type="spellStart"/>
      <w:r w:rsidRPr="007356B0">
        <w:t>coho</w:t>
      </w:r>
      <w:proofErr w:type="spellEnd"/>
      <w:r w:rsidRPr="007356B0">
        <w:t xml:space="preserve"> salmon</w:t>
      </w:r>
    </w:p>
    <w:p w14:paraId="4CA3ECD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DA57BB0"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7C1632C" w14:textId="77777777" w:rsidR="004779FE" w:rsidRDefault="004779FE"/>
        </w:tc>
      </w:tr>
    </w:tbl>
    <w:p w14:paraId="6AAD02B3"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kisutch</w:t>
      </w:r>
      <w:proofErr w:type="spellEnd"/>
    </w:p>
    <w:p w14:paraId="5C8EBDD6" w14:textId="77777777" w:rsidR="0031370B" w:rsidRPr="007356B0" w:rsidRDefault="00266228" w:rsidP="007356B0">
      <w:pPr>
        <w:spacing w:after="0" w:line="240" w:lineRule="auto"/>
      </w:pPr>
      <w:r w:rsidRPr="007356B0">
        <w:t xml:space="preserve">Southern Oregon Northern California coast </w:t>
      </w:r>
      <w:proofErr w:type="spellStart"/>
      <w:r w:rsidRPr="007356B0">
        <w:t>coho</w:t>
      </w:r>
      <w:proofErr w:type="spellEnd"/>
      <w:r w:rsidRPr="007356B0">
        <w:t xml:space="preserve"> salmon</w:t>
      </w:r>
    </w:p>
    <w:p w14:paraId="6086E06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5D4D28C7"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15AFA73" w14:textId="77777777" w:rsidR="004779FE" w:rsidRDefault="004779FE"/>
        </w:tc>
      </w:tr>
    </w:tbl>
    <w:p w14:paraId="4A5BF114"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5DFD5645" w14:textId="77777777" w:rsidR="0031370B" w:rsidRPr="007356B0" w:rsidRDefault="00266228" w:rsidP="007356B0">
      <w:pPr>
        <w:spacing w:after="0" w:line="240" w:lineRule="auto"/>
      </w:pPr>
      <w:r w:rsidRPr="007356B0">
        <w:t>Northern California coast winter steelhead</w:t>
      </w:r>
    </w:p>
    <w:p w14:paraId="742230D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5280C71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EB853B6" w14:textId="77777777" w:rsidR="004779FE" w:rsidRDefault="004779FE"/>
        </w:tc>
      </w:tr>
    </w:tbl>
    <w:p w14:paraId="4F7435D3"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501EFE49" w14:textId="77777777" w:rsidR="0031370B" w:rsidRPr="007356B0" w:rsidRDefault="00266228" w:rsidP="007356B0">
      <w:pPr>
        <w:spacing w:after="0" w:line="240" w:lineRule="auto"/>
      </w:pPr>
      <w:r w:rsidRPr="007356B0">
        <w:lastRenderedPageBreak/>
        <w:t>Northern California coast summer steelhead</w:t>
      </w:r>
    </w:p>
    <w:p w14:paraId="31625C01"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BEFBF65"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5705101" w14:textId="77777777" w:rsidR="004779FE" w:rsidRDefault="004779FE"/>
        </w:tc>
      </w:tr>
    </w:tbl>
    <w:p w14:paraId="696F8412"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5C8B015C" w14:textId="77777777" w:rsidR="0031370B" w:rsidRPr="007356B0" w:rsidRDefault="00266228" w:rsidP="007356B0">
      <w:pPr>
        <w:spacing w:after="0" w:line="240" w:lineRule="auto"/>
      </w:pPr>
      <w:r w:rsidRPr="007356B0">
        <w:t>Klamath Mountains Province winter steelhead</w:t>
      </w:r>
    </w:p>
    <w:p w14:paraId="578E3F0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C4F6141"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7142E36" w14:textId="77777777" w:rsidR="004779FE" w:rsidRDefault="004779FE"/>
        </w:tc>
      </w:tr>
    </w:tbl>
    <w:p w14:paraId="2D12E018"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510EEE17" w14:textId="77777777" w:rsidR="0031370B" w:rsidRPr="007356B0" w:rsidRDefault="00266228" w:rsidP="007356B0">
      <w:pPr>
        <w:spacing w:after="0" w:line="240" w:lineRule="auto"/>
      </w:pPr>
      <w:r w:rsidRPr="007356B0">
        <w:t>Klamath Mountains Province summer steelhead</w:t>
      </w:r>
    </w:p>
    <w:p w14:paraId="1C52E696"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385D2E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364D884" w14:textId="77777777" w:rsidR="004779FE" w:rsidRDefault="004779FE"/>
        </w:tc>
      </w:tr>
    </w:tbl>
    <w:p w14:paraId="3ECECE6F"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06A3DB8E" w14:textId="77777777" w:rsidR="0031370B" w:rsidRPr="007356B0" w:rsidRDefault="00266228" w:rsidP="007356B0">
      <w:pPr>
        <w:spacing w:after="0" w:line="240" w:lineRule="auto"/>
      </w:pPr>
      <w:r w:rsidRPr="007356B0">
        <w:t>Central California coast winter steelhead</w:t>
      </w:r>
    </w:p>
    <w:p w14:paraId="7FFA04B2"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F1CDE4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359313C1" w14:textId="77777777" w:rsidR="004779FE" w:rsidRDefault="004779FE"/>
        </w:tc>
      </w:tr>
    </w:tbl>
    <w:p w14:paraId="770E4D6C"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4501AB3A" w14:textId="77777777" w:rsidR="0031370B" w:rsidRPr="007356B0" w:rsidRDefault="00266228" w:rsidP="007356B0">
      <w:pPr>
        <w:spacing w:after="0" w:line="240" w:lineRule="auto"/>
      </w:pPr>
      <w:r w:rsidRPr="007356B0">
        <w:t>South Central California coast steelhead</w:t>
      </w:r>
    </w:p>
    <w:p w14:paraId="11897C7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852ACC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2783C70" w14:textId="77777777" w:rsidR="004779FE" w:rsidRDefault="004779FE"/>
        </w:tc>
      </w:tr>
    </w:tbl>
    <w:p w14:paraId="5B245B91" w14:textId="77777777" w:rsidR="0031370B" w:rsidRPr="007356B0" w:rsidRDefault="00266228" w:rsidP="007356B0">
      <w:pPr>
        <w:spacing w:after="0" w:line="240" w:lineRule="auto"/>
      </w:pPr>
      <w:proofErr w:type="spellStart"/>
      <w:r w:rsidRPr="007356B0">
        <w:t>Oncorhynchus</w:t>
      </w:r>
      <w:proofErr w:type="spellEnd"/>
      <w:r w:rsidRPr="007356B0">
        <w:t xml:space="preserve"> mykiss</w:t>
      </w:r>
    </w:p>
    <w:p w14:paraId="687EE14A" w14:textId="77777777" w:rsidR="0031370B" w:rsidRPr="007356B0" w:rsidRDefault="00266228" w:rsidP="007356B0">
      <w:pPr>
        <w:spacing w:after="0" w:line="240" w:lineRule="auto"/>
      </w:pPr>
      <w:r w:rsidRPr="007356B0">
        <w:t>Southern California steelhead</w:t>
      </w:r>
    </w:p>
    <w:p w14:paraId="56BB7C47"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62F967F8"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19B80CA" w14:textId="77777777" w:rsidR="004779FE" w:rsidRDefault="004779FE"/>
        </w:tc>
      </w:tr>
    </w:tbl>
    <w:p w14:paraId="4F69A1DF" w14:textId="77777777" w:rsidR="0031370B" w:rsidRPr="007356B0" w:rsidRDefault="00266228" w:rsidP="007356B0">
      <w:pPr>
        <w:spacing w:after="0" w:line="240" w:lineRule="auto"/>
      </w:pPr>
      <w:proofErr w:type="spellStart"/>
      <w:r w:rsidRPr="007356B0">
        <w:t>Oncorhynchus</w:t>
      </w:r>
      <w:proofErr w:type="spellEnd"/>
      <w:r w:rsidRPr="007356B0">
        <w:t xml:space="preserve"> mykiss </w:t>
      </w:r>
      <w:proofErr w:type="spellStart"/>
      <w:r w:rsidRPr="007356B0">
        <w:t>gilberti</w:t>
      </w:r>
      <w:proofErr w:type="spellEnd"/>
    </w:p>
    <w:p w14:paraId="4D0063F4" w14:textId="77777777" w:rsidR="0031370B" w:rsidRPr="007356B0" w:rsidRDefault="00266228" w:rsidP="007356B0">
      <w:pPr>
        <w:spacing w:after="0" w:line="240" w:lineRule="auto"/>
      </w:pPr>
      <w:r w:rsidRPr="007356B0">
        <w:t>Kern River rainbow trout</w:t>
      </w:r>
    </w:p>
    <w:p w14:paraId="151683EA"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4BCD70C"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BCF744A" w14:textId="77777777" w:rsidR="004779FE" w:rsidRDefault="004779FE"/>
        </w:tc>
      </w:tr>
    </w:tbl>
    <w:p w14:paraId="1743F669" w14:textId="77777777" w:rsidR="0031370B" w:rsidRPr="007356B0" w:rsidRDefault="00266228" w:rsidP="007356B0">
      <w:pPr>
        <w:spacing w:after="0" w:line="240" w:lineRule="auto"/>
      </w:pPr>
      <w:proofErr w:type="spellStart"/>
      <w:r w:rsidRPr="007356B0">
        <w:t>Oncorhynchus</w:t>
      </w:r>
      <w:proofErr w:type="spellEnd"/>
      <w:r w:rsidRPr="007356B0">
        <w:t xml:space="preserve"> </w:t>
      </w:r>
      <w:proofErr w:type="spellStart"/>
      <w:r w:rsidRPr="007356B0">
        <w:t>clarki</w:t>
      </w:r>
      <w:proofErr w:type="spellEnd"/>
      <w:r w:rsidRPr="007356B0">
        <w:t xml:space="preserve"> </w:t>
      </w:r>
      <w:proofErr w:type="spellStart"/>
      <w:r w:rsidRPr="007356B0">
        <w:t>henshawi</w:t>
      </w:r>
      <w:proofErr w:type="spellEnd"/>
    </w:p>
    <w:p w14:paraId="2AA1DF45" w14:textId="77777777" w:rsidR="0031370B" w:rsidRPr="007356B0" w:rsidRDefault="00266228" w:rsidP="007356B0">
      <w:pPr>
        <w:spacing w:after="0" w:line="240" w:lineRule="auto"/>
      </w:pPr>
      <w:r w:rsidRPr="007356B0">
        <w:t>Lahontan cutthroat trout</w:t>
      </w:r>
    </w:p>
    <w:p w14:paraId="5B92982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0FD280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1E36592" w14:textId="77777777" w:rsidR="004779FE" w:rsidRDefault="004779FE"/>
        </w:tc>
      </w:tr>
    </w:tbl>
    <w:p w14:paraId="16A9A1E4" w14:textId="77777777" w:rsidR="0031370B" w:rsidRPr="007356B0" w:rsidRDefault="00266228" w:rsidP="007356B0">
      <w:pPr>
        <w:spacing w:after="0" w:line="240" w:lineRule="auto"/>
      </w:pPr>
      <w:proofErr w:type="spellStart"/>
      <w:r w:rsidRPr="007356B0">
        <w:t>Cyprinodon</w:t>
      </w:r>
      <w:proofErr w:type="spellEnd"/>
      <w:r w:rsidRPr="007356B0">
        <w:t xml:space="preserve"> </w:t>
      </w:r>
      <w:proofErr w:type="spellStart"/>
      <w:r w:rsidRPr="007356B0">
        <w:t>macularius</w:t>
      </w:r>
      <w:proofErr w:type="spellEnd"/>
    </w:p>
    <w:p w14:paraId="15B535CC" w14:textId="77777777" w:rsidR="0031370B" w:rsidRPr="007356B0" w:rsidRDefault="00266228" w:rsidP="007356B0">
      <w:pPr>
        <w:spacing w:after="0" w:line="240" w:lineRule="auto"/>
      </w:pPr>
      <w:r w:rsidRPr="007356B0">
        <w:t>Desert pupfish</w:t>
      </w:r>
    </w:p>
    <w:p w14:paraId="3AF5DB5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7B0E43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4EBFB50" w14:textId="77777777" w:rsidR="004779FE" w:rsidRDefault="004779FE"/>
        </w:tc>
      </w:tr>
    </w:tbl>
    <w:p w14:paraId="29C6FC60" w14:textId="77777777" w:rsidR="0031370B" w:rsidRPr="007356B0" w:rsidRDefault="00266228" w:rsidP="007356B0">
      <w:pPr>
        <w:spacing w:after="0" w:line="240" w:lineRule="auto"/>
      </w:pPr>
      <w:proofErr w:type="spellStart"/>
      <w:r w:rsidRPr="007356B0">
        <w:t>Cyprinodon</w:t>
      </w:r>
      <w:proofErr w:type="spellEnd"/>
      <w:r w:rsidRPr="007356B0">
        <w:t xml:space="preserve"> </w:t>
      </w:r>
      <w:proofErr w:type="spellStart"/>
      <w:r w:rsidRPr="007356B0">
        <w:t>radiosus</w:t>
      </w:r>
      <w:proofErr w:type="spellEnd"/>
    </w:p>
    <w:p w14:paraId="373A31CB" w14:textId="77777777" w:rsidR="0031370B" w:rsidRPr="007356B0" w:rsidRDefault="00266228" w:rsidP="007356B0">
      <w:pPr>
        <w:spacing w:after="0" w:line="240" w:lineRule="auto"/>
      </w:pPr>
      <w:r w:rsidRPr="007356B0">
        <w:t>Owens pupfish</w:t>
      </w:r>
    </w:p>
    <w:p w14:paraId="5830658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FD219E3"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53B2D702" w14:textId="77777777" w:rsidR="004779FE" w:rsidRDefault="004779FE"/>
        </w:tc>
      </w:tr>
    </w:tbl>
    <w:p w14:paraId="71668522" w14:textId="77777777" w:rsidR="0031370B" w:rsidRPr="007356B0" w:rsidRDefault="00266228" w:rsidP="007356B0">
      <w:pPr>
        <w:spacing w:after="0" w:line="240" w:lineRule="auto"/>
      </w:pPr>
      <w:proofErr w:type="spellStart"/>
      <w:r w:rsidRPr="007356B0">
        <w:t>Cottus</w:t>
      </w:r>
      <w:proofErr w:type="spellEnd"/>
      <w:r w:rsidRPr="007356B0">
        <w:t xml:space="preserve"> </w:t>
      </w:r>
      <w:proofErr w:type="spellStart"/>
      <w:r w:rsidRPr="007356B0">
        <w:t>klamathensis</w:t>
      </w:r>
      <w:proofErr w:type="spellEnd"/>
      <w:r w:rsidRPr="007356B0">
        <w:t xml:space="preserve"> </w:t>
      </w:r>
      <w:proofErr w:type="spellStart"/>
      <w:r w:rsidRPr="007356B0">
        <w:t>macrops</w:t>
      </w:r>
      <w:proofErr w:type="spellEnd"/>
    </w:p>
    <w:p w14:paraId="1267BB9E" w14:textId="77777777" w:rsidR="0031370B" w:rsidRPr="007356B0" w:rsidRDefault="00266228" w:rsidP="007356B0">
      <w:pPr>
        <w:spacing w:after="0" w:line="240" w:lineRule="auto"/>
      </w:pPr>
      <w:r w:rsidRPr="007356B0">
        <w:t>Bigeye marbled sculpin</w:t>
      </w:r>
    </w:p>
    <w:p w14:paraId="0A37E299"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112A0EE9"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CFCC5DA" w14:textId="77777777" w:rsidR="004779FE" w:rsidRDefault="004779FE"/>
        </w:tc>
      </w:tr>
    </w:tbl>
    <w:p w14:paraId="3DD42F4C" w14:textId="77777777" w:rsidR="0031370B" w:rsidRPr="007356B0" w:rsidRDefault="00266228" w:rsidP="007356B0">
      <w:pPr>
        <w:spacing w:after="0" w:line="240" w:lineRule="auto"/>
      </w:pPr>
      <w:proofErr w:type="spellStart"/>
      <w:r w:rsidRPr="007356B0">
        <w:t>Cottus</w:t>
      </w:r>
      <w:proofErr w:type="spellEnd"/>
      <w:r w:rsidRPr="007356B0">
        <w:t xml:space="preserve"> </w:t>
      </w:r>
      <w:proofErr w:type="spellStart"/>
      <w:r w:rsidRPr="007356B0">
        <w:t>klamathensis</w:t>
      </w:r>
      <w:proofErr w:type="spellEnd"/>
      <w:r w:rsidRPr="007356B0">
        <w:t xml:space="preserve"> </w:t>
      </w:r>
      <w:proofErr w:type="spellStart"/>
      <w:r w:rsidRPr="007356B0">
        <w:t>polyporus</w:t>
      </w:r>
      <w:proofErr w:type="spellEnd"/>
    </w:p>
    <w:p w14:paraId="4E7726C3" w14:textId="77777777" w:rsidR="0031370B" w:rsidRPr="007356B0" w:rsidRDefault="00266228" w:rsidP="007356B0">
      <w:pPr>
        <w:spacing w:after="0" w:line="240" w:lineRule="auto"/>
      </w:pPr>
      <w:r w:rsidRPr="007356B0">
        <w:t>Lower Klamath marbled sculpin</w:t>
      </w:r>
    </w:p>
    <w:p w14:paraId="158AB818"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6F492F4"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5C53415" w14:textId="77777777" w:rsidR="004779FE" w:rsidRDefault="004779FE"/>
        </w:tc>
      </w:tr>
    </w:tbl>
    <w:p w14:paraId="3974799A" w14:textId="77777777" w:rsidR="0031370B" w:rsidRPr="007356B0" w:rsidRDefault="00266228" w:rsidP="007356B0">
      <w:pPr>
        <w:spacing w:after="0" w:line="240" w:lineRule="auto"/>
      </w:pPr>
      <w:proofErr w:type="spellStart"/>
      <w:r w:rsidRPr="007356B0">
        <w:t>Cottus</w:t>
      </w:r>
      <w:proofErr w:type="spellEnd"/>
      <w:r w:rsidRPr="007356B0">
        <w:t xml:space="preserve"> </w:t>
      </w:r>
      <w:proofErr w:type="spellStart"/>
      <w:r w:rsidRPr="007356B0">
        <w:t>klamathensis</w:t>
      </w:r>
      <w:proofErr w:type="spellEnd"/>
      <w:r w:rsidRPr="007356B0">
        <w:t xml:space="preserve"> </w:t>
      </w:r>
      <w:proofErr w:type="spellStart"/>
      <w:r w:rsidRPr="007356B0">
        <w:t>klamathensis</w:t>
      </w:r>
      <w:proofErr w:type="spellEnd"/>
    </w:p>
    <w:p w14:paraId="2D30EA90" w14:textId="77777777" w:rsidR="0031370B" w:rsidRPr="007356B0" w:rsidRDefault="00266228" w:rsidP="007356B0">
      <w:pPr>
        <w:spacing w:after="0" w:line="240" w:lineRule="auto"/>
      </w:pPr>
      <w:r w:rsidRPr="007356B0">
        <w:t>Upper Klamath marbled sculpin</w:t>
      </w:r>
    </w:p>
    <w:p w14:paraId="5FB66BA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7FF1A22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44C339D" w14:textId="77777777" w:rsidR="004779FE" w:rsidRDefault="004779FE"/>
        </w:tc>
      </w:tr>
    </w:tbl>
    <w:p w14:paraId="0B450915" w14:textId="77777777" w:rsidR="0031370B" w:rsidRPr="007356B0" w:rsidRDefault="00266228" w:rsidP="007356B0">
      <w:pPr>
        <w:spacing w:after="0" w:line="240" w:lineRule="auto"/>
      </w:pPr>
      <w:proofErr w:type="spellStart"/>
      <w:r w:rsidRPr="007356B0">
        <w:t>Cottus</w:t>
      </w:r>
      <w:proofErr w:type="spellEnd"/>
      <w:r w:rsidRPr="007356B0">
        <w:t xml:space="preserve"> </w:t>
      </w:r>
      <w:proofErr w:type="spellStart"/>
      <w:r w:rsidRPr="007356B0">
        <w:t>gulosus</w:t>
      </w:r>
      <w:proofErr w:type="spellEnd"/>
    </w:p>
    <w:p w14:paraId="50523575" w14:textId="77777777" w:rsidR="0031370B" w:rsidRPr="007356B0" w:rsidRDefault="00266228" w:rsidP="007356B0">
      <w:pPr>
        <w:spacing w:after="0" w:line="240" w:lineRule="auto"/>
      </w:pPr>
      <w:r w:rsidRPr="007356B0">
        <w:t>Riffle sculpin</w:t>
      </w:r>
    </w:p>
    <w:p w14:paraId="73E67E71"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3C5086AA"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C8DB1F4" w14:textId="77777777" w:rsidR="004779FE" w:rsidRDefault="004779FE"/>
        </w:tc>
      </w:tr>
    </w:tbl>
    <w:p w14:paraId="5B8C3C83" w14:textId="77777777" w:rsidR="0031370B" w:rsidRPr="007356B0" w:rsidRDefault="00266228" w:rsidP="007356B0">
      <w:pPr>
        <w:spacing w:after="0" w:line="240" w:lineRule="auto"/>
      </w:pPr>
      <w:proofErr w:type="spellStart"/>
      <w:r w:rsidRPr="007356B0">
        <w:t>Cottus</w:t>
      </w:r>
      <w:proofErr w:type="spellEnd"/>
      <w:r w:rsidRPr="007356B0">
        <w:t xml:space="preserve"> </w:t>
      </w:r>
      <w:proofErr w:type="spellStart"/>
      <w:r w:rsidRPr="007356B0">
        <w:t>pitensis</w:t>
      </w:r>
      <w:proofErr w:type="spellEnd"/>
    </w:p>
    <w:p w14:paraId="77EEC8EF" w14:textId="77777777" w:rsidR="0031370B" w:rsidRPr="007356B0" w:rsidRDefault="00266228" w:rsidP="007356B0">
      <w:pPr>
        <w:spacing w:after="0" w:line="240" w:lineRule="auto"/>
      </w:pPr>
      <w:r w:rsidRPr="007356B0">
        <w:t>Pit sculpin</w:t>
      </w:r>
    </w:p>
    <w:p w14:paraId="784B0EB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72C7F0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7280259E" w14:textId="77777777" w:rsidR="004779FE" w:rsidRDefault="004779FE"/>
        </w:tc>
      </w:tr>
    </w:tbl>
    <w:p w14:paraId="57C9984A" w14:textId="77777777" w:rsidR="0031370B" w:rsidRPr="007356B0" w:rsidRDefault="00266228" w:rsidP="007356B0">
      <w:pPr>
        <w:spacing w:after="0" w:line="240" w:lineRule="auto"/>
      </w:pPr>
      <w:proofErr w:type="spellStart"/>
      <w:r w:rsidRPr="007356B0">
        <w:t>Gasterosteus</w:t>
      </w:r>
      <w:proofErr w:type="spellEnd"/>
      <w:r w:rsidRPr="007356B0">
        <w:t xml:space="preserve"> </w:t>
      </w:r>
      <w:proofErr w:type="spellStart"/>
      <w:r w:rsidRPr="007356B0">
        <w:t>aculeatus</w:t>
      </w:r>
      <w:proofErr w:type="spellEnd"/>
      <w:r w:rsidRPr="007356B0">
        <w:t xml:space="preserve"> microcephalus</w:t>
      </w:r>
    </w:p>
    <w:p w14:paraId="2D6AD6D1" w14:textId="77777777" w:rsidR="0031370B" w:rsidRPr="007356B0" w:rsidRDefault="00266228" w:rsidP="007356B0">
      <w:pPr>
        <w:spacing w:after="0" w:line="240" w:lineRule="auto"/>
      </w:pPr>
      <w:r w:rsidRPr="007356B0">
        <w:t xml:space="preserve">Inland </w:t>
      </w:r>
      <w:proofErr w:type="spellStart"/>
      <w:r w:rsidRPr="007356B0">
        <w:t>threespine</w:t>
      </w:r>
      <w:proofErr w:type="spellEnd"/>
      <w:r w:rsidRPr="007356B0">
        <w:t xml:space="preserve"> stickleback</w:t>
      </w:r>
    </w:p>
    <w:p w14:paraId="5111AEF1"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9D3D5C6"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E71425F" w14:textId="77777777" w:rsidR="004779FE" w:rsidRDefault="004779FE"/>
        </w:tc>
      </w:tr>
    </w:tbl>
    <w:p w14:paraId="119394E9" w14:textId="77777777" w:rsidR="0031370B" w:rsidRPr="007356B0" w:rsidRDefault="00266228" w:rsidP="007356B0">
      <w:pPr>
        <w:spacing w:after="0" w:line="240" w:lineRule="auto"/>
      </w:pPr>
      <w:proofErr w:type="spellStart"/>
      <w:r w:rsidRPr="007356B0">
        <w:t>Gasterosteus</w:t>
      </w:r>
      <w:proofErr w:type="spellEnd"/>
      <w:r w:rsidRPr="007356B0">
        <w:t xml:space="preserve"> </w:t>
      </w:r>
      <w:proofErr w:type="spellStart"/>
      <w:r w:rsidRPr="007356B0">
        <w:t>aculeatus</w:t>
      </w:r>
      <w:proofErr w:type="spellEnd"/>
      <w:r w:rsidRPr="007356B0">
        <w:t xml:space="preserve"> </w:t>
      </w:r>
      <w:proofErr w:type="spellStart"/>
      <w:r w:rsidRPr="007356B0">
        <w:t>williamsoni</w:t>
      </w:r>
      <w:proofErr w:type="spellEnd"/>
    </w:p>
    <w:p w14:paraId="3C5C3542" w14:textId="77777777" w:rsidR="0031370B" w:rsidRPr="007356B0" w:rsidRDefault="00266228" w:rsidP="007356B0">
      <w:pPr>
        <w:spacing w:after="0" w:line="240" w:lineRule="auto"/>
      </w:pPr>
      <w:r w:rsidRPr="007356B0">
        <w:t xml:space="preserve">Unarmored </w:t>
      </w:r>
      <w:proofErr w:type="spellStart"/>
      <w:r w:rsidRPr="007356B0">
        <w:t>threespine</w:t>
      </w:r>
      <w:proofErr w:type="spellEnd"/>
      <w:r w:rsidRPr="007356B0">
        <w:t xml:space="preserve"> stickleback</w:t>
      </w:r>
    </w:p>
    <w:p w14:paraId="5EBCF754"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D67E243"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126928A9" w14:textId="77777777" w:rsidR="004779FE" w:rsidRDefault="004779FE"/>
        </w:tc>
      </w:tr>
    </w:tbl>
    <w:p w14:paraId="2896938D" w14:textId="77777777" w:rsidR="0031370B" w:rsidRPr="007356B0" w:rsidRDefault="00266228" w:rsidP="007356B0">
      <w:pPr>
        <w:spacing w:after="0" w:line="240" w:lineRule="auto"/>
      </w:pPr>
      <w:proofErr w:type="spellStart"/>
      <w:r w:rsidRPr="007356B0">
        <w:t>Archoplites</w:t>
      </w:r>
      <w:proofErr w:type="spellEnd"/>
      <w:r w:rsidRPr="007356B0">
        <w:t xml:space="preserve"> </w:t>
      </w:r>
      <w:proofErr w:type="spellStart"/>
      <w:r w:rsidRPr="007356B0">
        <w:t>interruptus</w:t>
      </w:r>
      <w:proofErr w:type="spellEnd"/>
    </w:p>
    <w:p w14:paraId="36C8D8BA" w14:textId="77777777" w:rsidR="0031370B" w:rsidRPr="007356B0" w:rsidRDefault="00266228" w:rsidP="007356B0">
      <w:pPr>
        <w:spacing w:after="0" w:line="240" w:lineRule="auto"/>
      </w:pPr>
      <w:r w:rsidRPr="007356B0">
        <w:t>Sacramento perch</w:t>
      </w:r>
    </w:p>
    <w:p w14:paraId="655FE513"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26AE2E93"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2AE407B5" w14:textId="77777777" w:rsidR="004779FE" w:rsidRDefault="004779FE"/>
        </w:tc>
      </w:tr>
    </w:tbl>
    <w:p w14:paraId="3BE46D33" w14:textId="77777777" w:rsidR="0031370B" w:rsidRPr="007356B0" w:rsidRDefault="00266228" w:rsidP="007356B0">
      <w:pPr>
        <w:spacing w:after="0" w:line="240" w:lineRule="auto"/>
      </w:pPr>
      <w:proofErr w:type="spellStart"/>
      <w:r w:rsidRPr="007356B0">
        <w:t>Hysterocarpus</w:t>
      </w:r>
      <w:proofErr w:type="spellEnd"/>
      <w:r w:rsidRPr="007356B0">
        <w:t xml:space="preserve"> </w:t>
      </w:r>
      <w:proofErr w:type="spellStart"/>
      <w:r w:rsidRPr="007356B0">
        <w:t>traskii</w:t>
      </w:r>
      <w:proofErr w:type="spellEnd"/>
      <w:r w:rsidRPr="007356B0">
        <w:t xml:space="preserve"> </w:t>
      </w:r>
      <w:proofErr w:type="spellStart"/>
      <w:r w:rsidRPr="007356B0">
        <w:t>traskii</w:t>
      </w:r>
      <w:proofErr w:type="spellEnd"/>
    </w:p>
    <w:p w14:paraId="78E29087" w14:textId="77777777" w:rsidR="0031370B" w:rsidRPr="007356B0" w:rsidRDefault="00266228" w:rsidP="007356B0">
      <w:pPr>
        <w:spacing w:after="0" w:line="240" w:lineRule="auto"/>
      </w:pPr>
      <w:r w:rsidRPr="007356B0">
        <w:t xml:space="preserve">Sacramento </w:t>
      </w:r>
      <w:proofErr w:type="spellStart"/>
      <w:r w:rsidRPr="007356B0">
        <w:t>tule</w:t>
      </w:r>
      <w:proofErr w:type="spellEnd"/>
      <w:r w:rsidRPr="007356B0">
        <w:t xml:space="preserve"> perch</w:t>
      </w:r>
    </w:p>
    <w:p w14:paraId="033D7FA5"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5BD06F2"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69567FEE" w14:textId="77777777" w:rsidR="004779FE" w:rsidRDefault="004779FE"/>
        </w:tc>
      </w:tr>
    </w:tbl>
    <w:p w14:paraId="003031F3" w14:textId="77777777" w:rsidR="0031370B" w:rsidRPr="007356B0" w:rsidRDefault="00266228" w:rsidP="007356B0">
      <w:pPr>
        <w:spacing w:after="0" w:line="240" w:lineRule="auto"/>
      </w:pPr>
      <w:proofErr w:type="spellStart"/>
      <w:r w:rsidRPr="007356B0">
        <w:t>Eucyclogobius</w:t>
      </w:r>
      <w:proofErr w:type="spellEnd"/>
      <w:r w:rsidRPr="007356B0">
        <w:t xml:space="preserve"> </w:t>
      </w:r>
      <w:proofErr w:type="spellStart"/>
      <w:r w:rsidRPr="007356B0">
        <w:t>newberryi</w:t>
      </w:r>
      <w:proofErr w:type="spellEnd"/>
    </w:p>
    <w:p w14:paraId="0D2AD89F" w14:textId="77777777" w:rsidR="0031370B" w:rsidRPr="007356B0" w:rsidRDefault="00266228" w:rsidP="007356B0">
      <w:pPr>
        <w:spacing w:after="0" w:line="240" w:lineRule="auto"/>
      </w:pPr>
      <w:r w:rsidRPr="007356B0">
        <w:t>Tidewater goby</w:t>
      </w:r>
    </w:p>
    <w:p w14:paraId="3FC03161"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434236F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4B332A4F" w14:textId="77777777" w:rsidR="004779FE" w:rsidRDefault="004779FE"/>
        </w:tc>
      </w:tr>
    </w:tbl>
    <w:p w14:paraId="00FEE2E0" w14:textId="77777777" w:rsidR="0031370B" w:rsidRPr="007356B0" w:rsidRDefault="00266228" w:rsidP="007356B0">
      <w:pPr>
        <w:spacing w:after="0" w:line="240" w:lineRule="auto"/>
      </w:pPr>
      <w:proofErr w:type="spellStart"/>
      <w:r w:rsidRPr="007356B0">
        <w:t>Hesperoleucus</w:t>
      </w:r>
      <w:proofErr w:type="spellEnd"/>
      <w:r w:rsidRPr="007356B0">
        <w:t xml:space="preserve"> </w:t>
      </w:r>
      <w:proofErr w:type="spellStart"/>
      <w:r w:rsidRPr="007356B0">
        <w:t>symmetricus</w:t>
      </w:r>
      <w:proofErr w:type="spellEnd"/>
    </w:p>
    <w:p w14:paraId="6C13629B" w14:textId="77777777" w:rsidR="0031370B" w:rsidRPr="007356B0" w:rsidRDefault="00266228" w:rsidP="007356B0">
      <w:pPr>
        <w:spacing w:after="0" w:line="240" w:lineRule="auto"/>
      </w:pPr>
      <w:r w:rsidRPr="007356B0">
        <w:t>Kaweah roach</w:t>
      </w:r>
    </w:p>
    <w:p w14:paraId="5E44AC60" w14:textId="77777777" w:rsidR="004779FE" w:rsidRDefault="004779FE">
      <w:pPr>
        <w:spacing w:after="0" w:line="240" w:lineRule="auto"/>
      </w:pPr>
    </w:p>
    <w:tbl>
      <w:tblPr>
        <w:tblStyle w:val="ListTable4-Accent1"/>
        <w:tblW w:w="0" w:type="auto"/>
        <w:tblLook w:val="0620" w:firstRow="1" w:lastRow="0" w:firstColumn="0" w:lastColumn="0" w:noHBand="1" w:noVBand="1"/>
      </w:tblPr>
      <w:tblGrid>
        <w:gridCol w:w="222"/>
      </w:tblGrid>
      <w:tr w:rsidR="004779FE" w14:paraId="00092E4F" w14:textId="77777777" w:rsidTr="007356B0">
        <w:trPr>
          <w:cnfStyle w:val="100000000000" w:firstRow="1" w:lastRow="0" w:firstColumn="0" w:lastColumn="0" w:oddVBand="0" w:evenVBand="0" w:oddHBand="0" w:evenHBand="0" w:firstRowFirstColumn="0" w:firstRowLastColumn="0" w:lastRowFirstColumn="0" w:lastRowLastColumn="0"/>
          <w:trHeight w:val="20"/>
        </w:trPr>
        <w:tc>
          <w:tcPr>
            <w:tcW w:w="0" w:type="auto"/>
          </w:tcPr>
          <w:p w14:paraId="0B95D39E" w14:textId="77777777" w:rsidR="004779FE" w:rsidRDefault="004779FE"/>
        </w:tc>
      </w:tr>
    </w:tbl>
    <w:p w14:paraId="6ABF3CBD" w14:textId="77777777" w:rsidR="00266228" w:rsidRDefault="00266228" w:rsidP="00266228">
      <w:pPr>
        <w:spacing w:after="0" w:line="240" w:lineRule="auto"/>
      </w:pPr>
    </w:p>
    <w:p w14:paraId="6FDE4420" w14:textId="77777777" w:rsidR="00EA2AE1" w:rsidRDefault="00EA2AE1" w:rsidP="00266228">
      <w:pPr>
        <w:pStyle w:val="Heading1"/>
        <w:spacing w:before="0" w:after="0"/>
      </w:pPr>
    </w:p>
    <w:sectPr w:rsidR="00EA2AE1" w:rsidSect="00266228">
      <w:pgSz w:w="16983" w:h="15840"/>
      <w:pgMar w:top="1440" w:right="5823" w:bottom="1440" w:left="1080" w:header="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Nick Santos" w:date="2018-06-13T19:30:00Z" w:initials="">
    <w:p w14:paraId="1F2DA4DA" w14:textId="77777777" w:rsidR="002A4741" w:rsidRDefault="002A4741" w:rsidP="002A4741">
      <w:pPr>
        <w:widowControl w:val="0"/>
        <w:pBdr>
          <w:top w:val="nil"/>
          <w:left w:val="nil"/>
          <w:bottom w:val="nil"/>
          <w:right w:val="nil"/>
          <w:between w:val="nil"/>
        </w:pBdr>
        <w:spacing w:line="240" w:lineRule="auto"/>
        <w:rPr>
          <w:color w:val="000000"/>
        </w:rPr>
      </w:pPr>
      <w:r>
        <w:rPr>
          <w:rFonts w:ascii="Arial" w:eastAsia="Arial" w:hAnsi="Arial" w:cs="Arial"/>
          <w:color w:val="000000"/>
        </w:rPr>
        <w:t>Do we have a citation for this? Is it just his book?</w:t>
      </w:r>
    </w:p>
  </w:comment>
  <w:comment w:id="15" w:author="Nick Santos" w:date="2018-06-13T19:30:00Z" w:initials="">
    <w:p w14:paraId="088CBD20" w14:textId="77777777" w:rsidR="00266228" w:rsidRDefault="00266228" w:rsidP="00266228">
      <w:pPr>
        <w:widowControl w:val="0"/>
        <w:pBdr>
          <w:top w:val="nil"/>
          <w:left w:val="nil"/>
          <w:bottom w:val="nil"/>
          <w:right w:val="nil"/>
          <w:between w:val="nil"/>
        </w:pBdr>
        <w:spacing w:line="240" w:lineRule="auto"/>
        <w:rPr>
          <w:color w:val="000000"/>
        </w:rPr>
      </w:pPr>
      <w:r>
        <w:rPr>
          <w:rFonts w:ascii="Arial" w:eastAsia="Arial" w:hAnsi="Arial" w:cs="Arial"/>
          <w:color w:val="000000"/>
        </w:rPr>
        <w:t>A note - our final settings of requiring that regions be contiguous might have mitigated this forced region split. Probably should mention that, but this was only determined to be beneficial at the end, so the region breakout is probably still useful, especially if we want to consider any other clustering methods</w:t>
      </w:r>
    </w:p>
  </w:comment>
  <w:comment w:id="17" w:author="Nicholas Santos" w:date="2018-06-14T15:41:00Z" w:initials="NS">
    <w:p w14:paraId="22C8B175" w14:textId="395E21E6" w:rsidR="000A0199" w:rsidRDefault="000A0199">
      <w:pPr>
        <w:pStyle w:val="CommentText"/>
      </w:pPr>
      <w:r>
        <w:rPr>
          <w:rStyle w:val="CommentReference"/>
        </w:rPr>
        <w:annotationRef/>
      </w:r>
      <w:r>
        <w:t>I don’t know that they are similar to the Moyle Zoogeographic regions anymore – there are some similarities, but the ones I can think of are due to the major watershed boundaries and not our clustering.</w:t>
      </w:r>
    </w:p>
  </w:comment>
  <w:comment w:id="21" w:author="Sarah Yarnell" w:date="2018-06-14T00:22:00Z" w:initials="SY">
    <w:p w14:paraId="57F5496D" w14:textId="23379F54" w:rsidR="00094A37" w:rsidRDefault="00094A37">
      <w:pPr>
        <w:pStyle w:val="CommentText"/>
      </w:pPr>
      <w:r>
        <w:rPr>
          <w:rStyle w:val="CommentReference"/>
        </w:rPr>
        <w:annotationRef/>
      </w:r>
      <w:r>
        <w:t xml:space="preserve">Don’t think we need to include this.  I want to document what we did/tried, but I think this iteration can be encompassed into the paragraph above more generally of what we tried. </w:t>
      </w:r>
    </w:p>
  </w:comment>
  <w:comment w:id="23" w:author="Nick Santos" w:date="2018-06-13T22:03:00Z" w:initials="">
    <w:p w14:paraId="1A401A17" w14:textId="77777777" w:rsidR="00266228" w:rsidRDefault="00266228" w:rsidP="00266228">
      <w:pPr>
        <w:widowControl w:val="0"/>
        <w:pBdr>
          <w:top w:val="nil"/>
          <w:left w:val="nil"/>
          <w:bottom w:val="nil"/>
          <w:right w:val="nil"/>
          <w:between w:val="nil"/>
        </w:pBdr>
        <w:spacing w:line="240" w:lineRule="auto"/>
        <w:rPr>
          <w:color w:val="000000"/>
        </w:rPr>
      </w:pPr>
      <w:r>
        <w:rPr>
          <w:rFonts w:ascii="Arial" w:eastAsia="Arial" w:hAnsi="Arial" w:cs="Arial"/>
          <w:color w:val="000000"/>
        </w:rPr>
        <w:t>I feel like maybe this isn't entirely clear</w:t>
      </w:r>
    </w:p>
  </w:comment>
  <w:comment w:id="24" w:author="Sarah Yarnell" w:date="2018-06-14T00:24:00Z" w:initials="SY">
    <w:p w14:paraId="2E75E624" w14:textId="7FE2610B" w:rsidR="00094A37" w:rsidRDefault="00094A37">
      <w:pPr>
        <w:pStyle w:val="CommentText"/>
      </w:pPr>
      <w:r>
        <w:rPr>
          <w:rStyle w:val="CommentReference"/>
        </w:rPr>
        <w:annotationRef/>
      </w:r>
      <w:r>
        <w:t>Let’s try explaining in a little more detail what you did and include references/statements to the hyperlinks you provide below in the earlier methods section.  i.e. move that info up to here and embed it in a brief summary of what you tried.</w:t>
      </w:r>
    </w:p>
  </w:comment>
  <w:comment w:id="25" w:author="Sarah Yarnell" w:date="2018-06-14T00:25:00Z" w:initials="SY">
    <w:p w14:paraId="2D507165" w14:textId="1B20D561" w:rsidR="009E3CA1" w:rsidRDefault="009E3CA1">
      <w:pPr>
        <w:pStyle w:val="CommentText"/>
      </w:pPr>
      <w:r>
        <w:rPr>
          <w:rStyle w:val="CommentReference"/>
        </w:rPr>
        <w:annotationRef/>
      </w:r>
      <w:r>
        <w:t>Which one?  Can you reference this figure when discussing one of the iterations above in association with the hyperlinks to the data (from the section below)?</w:t>
      </w:r>
    </w:p>
  </w:comment>
  <w:comment w:id="30" w:author="Sarah Yarnell" w:date="2018-06-14T00:29:00Z" w:initials="SY">
    <w:p w14:paraId="290E2DC6" w14:textId="78779E53" w:rsidR="009E3CA1" w:rsidRDefault="009E3CA1">
      <w:pPr>
        <w:pStyle w:val="CommentText"/>
      </w:pPr>
      <w:r>
        <w:rPr>
          <w:rStyle w:val="CommentReference"/>
        </w:rPr>
        <w:annotationRef/>
      </w:r>
      <w:r>
        <w:t>I’d get rid of this section (too confusing with regard to flow of the paper) and embed this info in the sections above as part of the summary of what we considered before settling on our final methods.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F2DA4DA" w15:done="0"/>
  <w15:commentEx w15:paraId="088CBD20" w15:done="0"/>
  <w15:commentEx w15:paraId="22C8B175" w15:done="0"/>
  <w15:commentEx w15:paraId="57F5496D" w15:done="0"/>
  <w15:commentEx w15:paraId="1A401A17" w15:done="0"/>
  <w15:commentEx w15:paraId="2E75E624" w15:paraIdParent="1A401A17" w15:done="0"/>
  <w15:commentEx w15:paraId="2D507165" w15:done="0"/>
  <w15:commentEx w15:paraId="290E2DC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0B779D" w14:textId="77777777" w:rsidR="003D4240" w:rsidRDefault="003D4240">
      <w:pPr>
        <w:spacing w:after="0" w:line="240" w:lineRule="auto"/>
      </w:pPr>
      <w:r>
        <w:separator/>
      </w:r>
    </w:p>
  </w:endnote>
  <w:endnote w:type="continuationSeparator" w:id="0">
    <w:p w14:paraId="0821D651" w14:textId="77777777" w:rsidR="003D4240" w:rsidRDefault="003D4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0BDAE4" w14:textId="77777777" w:rsidR="003D4240" w:rsidRDefault="003D4240">
      <w:pPr>
        <w:spacing w:after="0" w:line="240" w:lineRule="auto"/>
      </w:pPr>
      <w:r>
        <w:separator/>
      </w:r>
    </w:p>
  </w:footnote>
  <w:footnote w:type="continuationSeparator" w:id="0">
    <w:p w14:paraId="37FE99AE" w14:textId="77777777" w:rsidR="003D4240" w:rsidRDefault="003D4240">
      <w:pPr>
        <w:spacing w:after="0" w:line="240" w:lineRule="auto"/>
      </w:pPr>
      <w:r>
        <w:continuationSeparator/>
      </w:r>
    </w:p>
  </w:footnote>
  <w:footnote w:id="1">
    <w:p w14:paraId="2835B74E" w14:textId="77777777" w:rsidR="00266228" w:rsidRDefault="00266228" w:rsidP="00266228">
      <w:pPr>
        <w:spacing w:line="240" w:lineRule="auto"/>
        <w:rPr>
          <w:sz w:val="20"/>
          <w:szCs w:val="20"/>
        </w:rPr>
      </w:pPr>
      <w:r>
        <w:rPr>
          <w:vertAlign w:val="superscript"/>
        </w:rPr>
        <w:footnoteRef/>
      </w:r>
      <w:r>
        <w:rPr>
          <w:sz w:val="20"/>
          <w:szCs w:val="20"/>
        </w:rPr>
        <w:t xml:space="preserve"> https://nhd.usgs.gov/wbd.html</w:t>
      </w:r>
    </w:p>
  </w:footnote>
  <w:footnote w:id="2">
    <w:p w14:paraId="2FC5E1BC" w14:textId="77777777" w:rsidR="00266228" w:rsidRDefault="00266228" w:rsidP="00266228">
      <w:pPr>
        <w:spacing w:line="240" w:lineRule="auto"/>
        <w:rPr>
          <w:sz w:val="20"/>
          <w:szCs w:val="20"/>
        </w:rPr>
      </w:pPr>
      <w:r>
        <w:rPr>
          <w:vertAlign w:val="superscript"/>
        </w:rPr>
        <w:footnoteRef/>
      </w:r>
      <w:r>
        <w:rPr>
          <w:sz w:val="20"/>
          <w:szCs w:val="20"/>
        </w:rPr>
        <w:t xml:space="preserve"> </w:t>
      </w:r>
      <w:proofErr w:type="spellStart"/>
      <w:r>
        <w:rPr>
          <w:sz w:val="20"/>
          <w:szCs w:val="20"/>
        </w:rPr>
        <w:t>Anselin</w:t>
      </w:r>
      <w:proofErr w:type="spellEnd"/>
      <w:r>
        <w:rPr>
          <w:sz w:val="20"/>
          <w:szCs w:val="20"/>
        </w:rPr>
        <w:t xml:space="preserve">, Luc, </w:t>
      </w:r>
      <w:proofErr w:type="spellStart"/>
      <w:r>
        <w:rPr>
          <w:sz w:val="20"/>
          <w:szCs w:val="20"/>
        </w:rPr>
        <w:t>Ibnu</w:t>
      </w:r>
      <w:proofErr w:type="spellEnd"/>
      <w:r>
        <w:rPr>
          <w:sz w:val="20"/>
          <w:szCs w:val="20"/>
        </w:rPr>
        <w:t xml:space="preserve"> </w:t>
      </w:r>
      <w:proofErr w:type="spellStart"/>
      <w:r>
        <w:rPr>
          <w:sz w:val="20"/>
          <w:szCs w:val="20"/>
        </w:rPr>
        <w:t>Syabri</w:t>
      </w:r>
      <w:proofErr w:type="spellEnd"/>
      <w:r>
        <w:rPr>
          <w:sz w:val="20"/>
          <w:szCs w:val="20"/>
        </w:rPr>
        <w:t xml:space="preserve"> and </w:t>
      </w:r>
      <w:proofErr w:type="spellStart"/>
      <w:r>
        <w:rPr>
          <w:sz w:val="20"/>
          <w:szCs w:val="20"/>
        </w:rPr>
        <w:t>Youngihn</w:t>
      </w:r>
      <w:proofErr w:type="spellEnd"/>
      <w:r>
        <w:rPr>
          <w:sz w:val="20"/>
          <w:szCs w:val="20"/>
        </w:rPr>
        <w:t xml:space="preserve"> Kho (2006). GeoDa: An Introduction to Spatial Data Analysis. Geographical Analysis 38 (1), 5-22.</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474464"/>
    <w:multiLevelType w:val="multilevel"/>
    <w:tmpl w:val="C7EAD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3C2182"/>
    <w:multiLevelType w:val="multilevel"/>
    <w:tmpl w:val="54AA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3317A2"/>
    <w:multiLevelType w:val="multilevel"/>
    <w:tmpl w:val="BB121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672D7F"/>
    <w:multiLevelType w:val="multilevel"/>
    <w:tmpl w:val="41F24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32A6787"/>
    <w:multiLevelType w:val="multilevel"/>
    <w:tmpl w:val="CD583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rah Yarnell">
    <w15:presenceInfo w15:providerId="None" w15:userId="Sarah Yarnell"/>
  </w15:person>
  <w15:person w15:author="Nicholas Santos">
    <w15:presenceInfo w15:providerId="AD" w15:userId="S-1-5-21-3516884288-2819916808-3028616173-1325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A2AE1"/>
    <w:rsid w:val="00094A37"/>
    <w:rsid w:val="000A0199"/>
    <w:rsid w:val="00266228"/>
    <w:rsid w:val="002A4741"/>
    <w:rsid w:val="0031370B"/>
    <w:rsid w:val="003D4240"/>
    <w:rsid w:val="004779FE"/>
    <w:rsid w:val="004F0087"/>
    <w:rsid w:val="00710249"/>
    <w:rsid w:val="00717172"/>
    <w:rsid w:val="007356B0"/>
    <w:rsid w:val="007A0D0A"/>
    <w:rsid w:val="007B7904"/>
    <w:rsid w:val="009D684D"/>
    <w:rsid w:val="009E3CA1"/>
    <w:rsid w:val="00A07B16"/>
    <w:rsid w:val="00A604E9"/>
    <w:rsid w:val="00A91CB2"/>
    <w:rsid w:val="00B428BF"/>
    <w:rsid w:val="00CB7FFC"/>
    <w:rsid w:val="00D573B3"/>
    <w:rsid w:val="00DC1518"/>
    <w:rsid w:val="00E65910"/>
    <w:rsid w:val="00EA2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D871E"/>
  <w15:docId w15:val="{05BB18EE-C7E8-45EC-BA7E-2EC4071AA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6228"/>
  </w:style>
  <w:style w:type="paragraph" w:styleId="Heading1">
    <w:name w:val="heading 1"/>
    <w:basedOn w:val="Normal"/>
    <w:next w:val="Normal"/>
    <w:link w:val="Heading1Char"/>
    <w:uiPriority w:val="9"/>
    <w:qFormat/>
    <w:rsid w:val="00266228"/>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266228"/>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266228"/>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266228"/>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26622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26622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6622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6622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6622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6228"/>
    <w:pPr>
      <w:spacing w:after="0" w:line="204" w:lineRule="auto"/>
      <w:contextualSpacing/>
    </w:pPr>
    <w:rPr>
      <w:rFonts w:asciiTheme="majorHAnsi" w:eastAsiaTheme="majorEastAsia" w:hAnsiTheme="majorHAnsi" w:cstheme="majorBidi"/>
      <w:caps/>
      <w:color w:val="1F497D" w:themeColor="text2"/>
      <w:spacing w:val="-15"/>
      <w:sz w:val="48"/>
      <w:szCs w:val="48"/>
    </w:rPr>
  </w:style>
  <w:style w:type="paragraph" w:styleId="Subtitle">
    <w:name w:val="Subtitle"/>
    <w:basedOn w:val="Normal"/>
    <w:next w:val="Normal"/>
    <w:link w:val="SubtitleChar"/>
    <w:uiPriority w:val="11"/>
    <w:qFormat/>
    <w:rsid w:val="00266228"/>
    <w:pPr>
      <w:numPr>
        <w:ilvl w:val="1"/>
      </w:numPr>
      <w:spacing w:after="240" w:line="240" w:lineRule="auto"/>
    </w:pPr>
    <w:rPr>
      <w:rFonts w:asciiTheme="majorHAnsi" w:eastAsiaTheme="majorEastAsia" w:hAnsiTheme="majorHAnsi" w:cstheme="majorBidi"/>
      <w:color w:val="4F81BD" w:themeColor="accent1"/>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91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910"/>
    <w:rPr>
      <w:rFonts w:ascii="Segoe UI" w:hAnsi="Segoe UI" w:cs="Segoe UI"/>
      <w:sz w:val="18"/>
      <w:szCs w:val="18"/>
    </w:rPr>
  </w:style>
  <w:style w:type="paragraph" w:styleId="Header">
    <w:name w:val="header"/>
    <w:basedOn w:val="Normal"/>
    <w:link w:val="HeaderChar"/>
    <w:uiPriority w:val="99"/>
    <w:unhideWhenUsed/>
    <w:rsid w:val="007A0D0A"/>
    <w:pPr>
      <w:tabs>
        <w:tab w:val="center" w:pos="4680"/>
        <w:tab w:val="right" w:pos="9360"/>
      </w:tabs>
      <w:spacing w:line="240" w:lineRule="auto"/>
    </w:pPr>
  </w:style>
  <w:style w:type="character" w:customStyle="1" w:styleId="HeaderChar">
    <w:name w:val="Header Char"/>
    <w:basedOn w:val="DefaultParagraphFont"/>
    <w:link w:val="Header"/>
    <w:uiPriority w:val="99"/>
    <w:rsid w:val="007A0D0A"/>
  </w:style>
  <w:style w:type="paragraph" w:styleId="Footer">
    <w:name w:val="footer"/>
    <w:basedOn w:val="Normal"/>
    <w:link w:val="FooterChar"/>
    <w:uiPriority w:val="99"/>
    <w:unhideWhenUsed/>
    <w:rsid w:val="007A0D0A"/>
    <w:pPr>
      <w:tabs>
        <w:tab w:val="center" w:pos="4680"/>
        <w:tab w:val="right" w:pos="9360"/>
      </w:tabs>
      <w:spacing w:line="240" w:lineRule="auto"/>
    </w:pPr>
  </w:style>
  <w:style w:type="character" w:customStyle="1" w:styleId="FooterChar">
    <w:name w:val="Footer Char"/>
    <w:basedOn w:val="DefaultParagraphFont"/>
    <w:link w:val="Footer"/>
    <w:uiPriority w:val="99"/>
    <w:rsid w:val="007A0D0A"/>
  </w:style>
  <w:style w:type="character" w:customStyle="1" w:styleId="Heading1Char">
    <w:name w:val="Heading 1 Char"/>
    <w:basedOn w:val="DefaultParagraphFont"/>
    <w:link w:val="Heading1"/>
    <w:uiPriority w:val="9"/>
    <w:rsid w:val="00266228"/>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2662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228"/>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228"/>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26622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26622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22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22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22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266228"/>
    <w:pPr>
      <w:spacing w:line="240" w:lineRule="auto"/>
    </w:pPr>
    <w:rPr>
      <w:b/>
      <w:bCs/>
      <w:smallCaps/>
      <w:color w:val="1F497D" w:themeColor="text2"/>
    </w:rPr>
  </w:style>
  <w:style w:type="character" w:customStyle="1" w:styleId="TitleChar">
    <w:name w:val="Title Char"/>
    <w:basedOn w:val="DefaultParagraphFont"/>
    <w:link w:val="Title"/>
    <w:uiPriority w:val="10"/>
    <w:rsid w:val="00266228"/>
    <w:rPr>
      <w:rFonts w:asciiTheme="majorHAnsi" w:eastAsiaTheme="majorEastAsia" w:hAnsiTheme="majorHAnsi" w:cstheme="majorBidi"/>
      <w:caps/>
      <w:color w:val="1F497D" w:themeColor="text2"/>
      <w:spacing w:val="-15"/>
      <w:sz w:val="48"/>
      <w:szCs w:val="48"/>
    </w:rPr>
  </w:style>
  <w:style w:type="character" w:customStyle="1" w:styleId="SubtitleChar">
    <w:name w:val="Subtitle Char"/>
    <w:basedOn w:val="DefaultParagraphFont"/>
    <w:link w:val="Subtitle"/>
    <w:uiPriority w:val="11"/>
    <w:rsid w:val="0026622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66228"/>
    <w:rPr>
      <w:b/>
      <w:bCs/>
    </w:rPr>
  </w:style>
  <w:style w:type="character" w:styleId="Emphasis">
    <w:name w:val="Emphasis"/>
    <w:basedOn w:val="DefaultParagraphFont"/>
    <w:uiPriority w:val="20"/>
    <w:qFormat/>
    <w:rsid w:val="00266228"/>
    <w:rPr>
      <w:i/>
      <w:iCs/>
    </w:rPr>
  </w:style>
  <w:style w:type="paragraph" w:styleId="NoSpacing">
    <w:name w:val="No Spacing"/>
    <w:uiPriority w:val="1"/>
    <w:qFormat/>
    <w:rsid w:val="00266228"/>
    <w:pPr>
      <w:spacing w:after="0" w:line="240" w:lineRule="auto"/>
    </w:pPr>
  </w:style>
  <w:style w:type="paragraph" w:styleId="Quote">
    <w:name w:val="Quote"/>
    <w:basedOn w:val="Normal"/>
    <w:next w:val="Normal"/>
    <w:link w:val="QuoteChar"/>
    <w:uiPriority w:val="29"/>
    <w:qFormat/>
    <w:rsid w:val="0026622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228"/>
    <w:rPr>
      <w:color w:val="1F497D" w:themeColor="text2"/>
      <w:sz w:val="24"/>
      <w:szCs w:val="24"/>
    </w:rPr>
  </w:style>
  <w:style w:type="paragraph" w:styleId="IntenseQuote">
    <w:name w:val="Intense Quote"/>
    <w:basedOn w:val="Normal"/>
    <w:next w:val="Normal"/>
    <w:link w:val="IntenseQuoteChar"/>
    <w:uiPriority w:val="30"/>
    <w:qFormat/>
    <w:rsid w:val="0026622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22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66228"/>
    <w:rPr>
      <w:i/>
      <w:iCs/>
      <w:color w:val="595959" w:themeColor="text1" w:themeTint="A6"/>
    </w:rPr>
  </w:style>
  <w:style w:type="character" w:styleId="IntenseEmphasis">
    <w:name w:val="Intense Emphasis"/>
    <w:basedOn w:val="DefaultParagraphFont"/>
    <w:uiPriority w:val="21"/>
    <w:qFormat/>
    <w:rsid w:val="00266228"/>
    <w:rPr>
      <w:b/>
      <w:bCs/>
      <w:i/>
      <w:iCs/>
    </w:rPr>
  </w:style>
  <w:style w:type="character" w:styleId="SubtleReference">
    <w:name w:val="Subtle Reference"/>
    <w:basedOn w:val="DefaultParagraphFont"/>
    <w:uiPriority w:val="31"/>
    <w:qFormat/>
    <w:rsid w:val="0026622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66228"/>
    <w:rPr>
      <w:b/>
      <w:bCs/>
      <w:smallCaps/>
      <w:color w:val="1F497D" w:themeColor="text2"/>
      <w:u w:val="single"/>
    </w:rPr>
  </w:style>
  <w:style w:type="character" w:styleId="BookTitle">
    <w:name w:val="Book Title"/>
    <w:basedOn w:val="DefaultParagraphFont"/>
    <w:uiPriority w:val="33"/>
    <w:qFormat/>
    <w:rsid w:val="00266228"/>
    <w:rPr>
      <w:b/>
      <w:bCs/>
      <w:smallCaps/>
      <w:spacing w:val="10"/>
    </w:rPr>
  </w:style>
  <w:style w:type="paragraph" w:styleId="TOCHeading">
    <w:name w:val="TOC Heading"/>
    <w:basedOn w:val="Heading1"/>
    <w:next w:val="Normal"/>
    <w:uiPriority w:val="39"/>
    <w:semiHidden/>
    <w:unhideWhenUsed/>
    <w:qFormat/>
    <w:rsid w:val="00266228"/>
    <w:pPr>
      <w:outlineLvl w:val="9"/>
    </w:pPr>
  </w:style>
  <w:style w:type="table" w:styleId="PlainTable2">
    <w:name w:val="Plain Table 2"/>
    <w:basedOn w:val="TableNormal"/>
    <w:uiPriority w:val="42"/>
    <w:rsid w:val="00735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4">
    <w:name w:val="List Table 4"/>
    <w:basedOn w:val="TableNormal"/>
    <w:uiPriority w:val="49"/>
    <w:rsid w:val="007356B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356B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ommentSubject">
    <w:name w:val="annotation subject"/>
    <w:basedOn w:val="CommentText"/>
    <w:next w:val="CommentText"/>
    <w:link w:val="CommentSubjectChar"/>
    <w:uiPriority w:val="99"/>
    <w:semiHidden/>
    <w:unhideWhenUsed/>
    <w:rsid w:val="00094A37"/>
    <w:rPr>
      <w:b/>
      <w:bCs/>
    </w:rPr>
  </w:style>
  <w:style w:type="character" w:customStyle="1" w:styleId="CommentSubjectChar">
    <w:name w:val="Comment Subject Char"/>
    <w:basedOn w:val="CommentTextChar"/>
    <w:link w:val="CommentSubject"/>
    <w:uiPriority w:val="99"/>
    <w:semiHidden/>
    <w:rsid w:val="00094A3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ucd-cws.github.io/eflow-species/map_facets.htm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ucd-cws.github.io/eflow-species/eflow-list.html" TargetMode="Externa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github.com/ucd-cws/eflow-species" TargetMode="Externa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ucd-cws.github.io/eflow-species/huc_region_groups_neighbo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13</Pages>
  <Words>2038</Words>
  <Characters>11618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Yarnell</dc:creator>
  <cp:keywords/>
  <dc:description/>
  <cp:lastModifiedBy>Nicholas Santos</cp:lastModifiedBy>
  <cp:revision>4</cp:revision>
  <dcterms:created xsi:type="dcterms:W3CDTF">2018-06-14T05:24:00Z</dcterms:created>
  <dcterms:modified xsi:type="dcterms:W3CDTF">2018-06-15T03:14:00Z</dcterms:modified>
</cp:coreProperties>
</file>